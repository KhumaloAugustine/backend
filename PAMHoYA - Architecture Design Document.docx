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Arial" w:eastAsiaTheme="minorHAnsi" w:hAnsi="Arial" w:cs="Arial"/>
          <w:color w:val="156082" w:themeColor="accent1"/>
          <w:kern w:val="2"/>
          <w:sz w:val="24"/>
          <w:szCs w:val="24"/>
          <w:lang w:val="en-ZA"/>
          <w14:ligatures w14:val="standardContextual"/>
        </w:rPr>
        <w:id w:val="1679463956"/>
        <w:docPartObj>
          <w:docPartGallery w:val="Cover Pages"/>
          <w:docPartUnique/>
        </w:docPartObj>
      </w:sdtPr>
      <w:sdtEndPr>
        <w:rPr>
          <w:color w:val="FFFFFF" w:themeColor="background1"/>
          <w:sz w:val="28"/>
          <w:szCs w:val="28"/>
        </w:rPr>
      </w:sdtEndPr>
      <w:sdtContent>
        <w:p w14:paraId="46C25791" w14:textId="0A6078F8" w:rsidR="008509D1" w:rsidRPr="00154DF6" w:rsidRDefault="008509D1">
          <w:pPr>
            <w:pStyle w:val="NoSpacing"/>
            <w:spacing w:before="1540" w:after="240" w:line="360" w:lineRule="auto"/>
            <w:jc w:val="center"/>
            <w:rPr>
              <w:rFonts w:ascii="Arial" w:hAnsi="Arial" w:cs="Arial"/>
              <w:color w:val="156082" w:themeColor="accent1"/>
              <w:lang w:val="en-ZA"/>
              <w:rPrChange w:id="0" w:author="Augustine Khumalo | SAMRC" w:date="2025-08-27T09:58:00Z" w16du:dateUtc="2025-08-27T07:58:00Z">
                <w:rPr>
                  <w:color w:val="156082" w:themeColor="accent1"/>
                </w:rPr>
              </w:rPrChange>
            </w:rPr>
            <w:pPrChange w:id="1" w:author="Augustine Khumalo | SAMRC" w:date="2025-08-27T09:56:00Z" w16du:dateUtc="2025-08-27T07:56:00Z">
              <w:pPr>
                <w:pStyle w:val="NoSpacing"/>
                <w:spacing w:before="1540" w:after="240"/>
                <w:jc w:val="center"/>
              </w:pPr>
            </w:pPrChange>
          </w:pPr>
          <w:r w:rsidRPr="00154DF6">
            <w:rPr>
              <w:rFonts w:ascii="Arial" w:hAnsi="Arial" w:cs="Arial"/>
              <w:noProof/>
              <w:color w:val="156082" w:themeColor="accent1"/>
              <w:lang w:val="en-ZA"/>
              <w:rPrChange w:id="2" w:author="Augustine Khumalo | SAMRC" w:date="2025-08-27T09:58:00Z" w16du:dateUtc="2025-08-27T07:58:00Z">
                <w:rPr>
                  <w:noProof/>
                  <w:color w:val="156082" w:themeColor="accent1"/>
                </w:rPr>
              </w:rPrChange>
            </w:rPr>
            <w:drawing>
              <wp:inline distT="0" distB="0" distL="0" distR="0" wp14:anchorId="331D7699" wp14:editId="0C5BA81F">
                <wp:extent cx="1417320" cy="750898"/>
                <wp:effectExtent l="0" t="0" r="0" b="0"/>
                <wp:docPr id="14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Arial" w:eastAsiaTheme="majorEastAsia" w:hAnsi="Arial" w:cs="Arial"/>
              <w:caps/>
              <w:sz w:val="72"/>
              <w:szCs w:val="72"/>
              <w:lang w:val="en-ZA"/>
            </w:rPr>
            <w:alias w:val="Title"/>
            <w:tag w:val=""/>
            <w:id w:val="1735040861"/>
            <w:placeholder>
              <w:docPart w:val="B33B8130F09A4A28A544832D929AC32D"/>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8A6404D" w14:textId="6834F14D" w:rsidR="008509D1" w:rsidRPr="00154DF6" w:rsidRDefault="00115FD3">
              <w:pPr>
                <w:pStyle w:val="NoSpacing"/>
                <w:pBdr>
                  <w:top w:val="single" w:sz="6" w:space="6" w:color="156082" w:themeColor="accent1"/>
                  <w:bottom w:val="single" w:sz="6" w:space="6" w:color="156082" w:themeColor="accent1"/>
                </w:pBdr>
                <w:spacing w:after="240" w:line="360" w:lineRule="auto"/>
                <w:jc w:val="center"/>
                <w:rPr>
                  <w:rFonts w:ascii="Arial" w:eastAsiaTheme="majorEastAsia" w:hAnsi="Arial" w:cs="Arial"/>
                  <w:caps/>
                  <w:sz w:val="80"/>
                  <w:szCs w:val="80"/>
                  <w:lang w:val="en-ZA"/>
                  <w:rPrChange w:id="3" w:author="Augustine Khumalo | SAMRC" w:date="2025-08-27T09:58:00Z" w16du:dateUtc="2025-08-27T07:58:00Z">
                    <w:rPr>
                      <w:rFonts w:asciiTheme="majorHAnsi" w:eastAsiaTheme="majorEastAsia" w:hAnsiTheme="majorHAnsi" w:cstheme="majorBidi"/>
                      <w:caps/>
                      <w:sz w:val="80"/>
                      <w:szCs w:val="80"/>
                    </w:rPr>
                  </w:rPrChange>
                </w:rPr>
                <w:pPrChange w:id="4" w:author="Augustine Khumalo | SAMRC" w:date="2025-08-27T09:56:00Z" w16du:dateUtc="2025-08-27T07:56:00Z">
                  <w:pPr>
                    <w:pStyle w:val="NoSpacing"/>
                    <w:pBdr>
                      <w:top w:val="single" w:sz="6" w:space="6" w:color="156082" w:themeColor="accent1"/>
                      <w:bottom w:val="single" w:sz="6" w:space="6" w:color="156082" w:themeColor="accent1"/>
                    </w:pBdr>
                    <w:spacing w:after="240"/>
                    <w:jc w:val="center"/>
                  </w:pPr>
                </w:pPrChange>
              </w:pPr>
              <w:proofErr w:type="spellStart"/>
              <w:r w:rsidRPr="00154DF6">
                <w:rPr>
                  <w:rFonts w:ascii="Arial" w:eastAsiaTheme="majorEastAsia" w:hAnsi="Arial" w:cs="Arial"/>
                  <w:caps/>
                  <w:sz w:val="72"/>
                  <w:szCs w:val="72"/>
                  <w:lang w:val="en-ZA"/>
                  <w:rPrChange w:id="5" w:author="Augustine Khumalo | SAMRC" w:date="2025-08-27T09:58:00Z" w16du:dateUtc="2025-08-27T07:58:00Z">
                    <w:rPr>
                      <w:rFonts w:asciiTheme="majorHAnsi" w:eastAsiaTheme="majorEastAsia" w:hAnsiTheme="majorHAnsi" w:cstheme="majorBidi"/>
                      <w:caps/>
                      <w:sz w:val="72"/>
                      <w:szCs w:val="72"/>
                    </w:rPr>
                  </w:rPrChange>
                </w:rPr>
                <w:t>PAMH</w:t>
              </w:r>
              <w:r w:rsidRPr="00154DF6">
                <w:rPr>
                  <w:rFonts w:ascii="Arial" w:eastAsiaTheme="majorEastAsia" w:hAnsi="Arial" w:cs="Arial"/>
                  <w:sz w:val="72"/>
                  <w:szCs w:val="72"/>
                  <w:lang w:val="en-ZA"/>
                  <w:rPrChange w:id="6" w:author="Augustine Khumalo | SAMRC" w:date="2025-08-27T09:58:00Z" w16du:dateUtc="2025-08-27T07:58:00Z">
                    <w:rPr>
                      <w:rFonts w:asciiTheme="majorHAnsi" w:eastAsiaTheme="majorEastAsia" w:hAnsiTheme="majorHAnsi" w:cstheme="majorBidi"/>
                      <w:sz w:val="72"/>
                      <w:szCs w:val="72"/>
                    </w:rPr>
                  </w:rPrChange>
                </w:rPr>
                <w:t>o</w:t>
              </w:r>
              <w:r w:rsidRPr="00154DF6">
                <w:rPr>
                  <w:rFonts w:ascii="Arial" w:eastAsiaTheme="majorEastAsia" w:hAnsi="Arial" w:cs="Arial"/>
                  <w:caps/>
                  <w:sz w:val="72"/>
                  <w:szCs w:val="72"/>
                  <w:lang w:val="en-ZA"/>
                  <w:rPrChange w:id="7" w:author="Augustine Khumalo | SAMRC" w:date="2025-08-27T09:58:00Z" w16du:dateUtc="2025-08-27T07:58:00Z">
                    <w:rPr>
                      <w:rFonts w:asciiTheme="majorHAnsi" w:eastAsiaTheme="majorEastAsia" w:hAnsiTheme="majorHAnsi" w:cstheme="majorBidi"/>
                      <w:caps/>
                      <w:sz w:val="72"/>
                      <w:szCs w:val="72"/>
                    </w:rPr>
                  </w:rPrChange>
                </w:rPr>
                <w:t>YA</w:t>
              </w:r>
              <w:proofErr w:type="spellEnd"/>
              <w:r w:rsidRPr="00154DF6">
                <w:rPr>
                  <w:rFonts w:ascii="Arial" w:eastAsiaTheme="majorEastAsia" w:hAnsi="Arial" w:cs="Arial"/>
                  <w:caps/>
                  <w:sz w:val="72"/>
                  <w:szCs w:val="72"/>
                  <w:lang w:val="en-ZA"/>
                  <w:rPrChange w:id="8" w:author="Augustine Khumalo | SAMRC" w:date="2025-08-27T09:58:00Z" w16du:dateUtc="2025-08-27T07:58:00Z">
                    <w:rPr>
                      <w:rFonts w:asciiTheme="majorHAnsi" w:eastAsiaTheme="majorEastAsia" w:hAnsiTheme="majorHAnsi" w:cstheme="majorBidi"/>
                      <w:caps/>
                      <w:sz w:val="72"/>
                      <w:szCs w:val="72"/>
                    </w:rPr>
                  </w:rPrChange>
                </w:rPr>
                <w:t xml:space="preserve"> PROJECT</w:t>
              </w:r>
            </w:p>
          </w:sdtContent>
        </w:sdt>
        <w:sdt>
          <w:sdtPr>
            <w:rPr>
              <w:rFonts w:ascii="Arial" w:hAnsi="Arial" w:cs="Arial"/>
              <w:sz w:val="40"/>
              <w:szCs w:val="40"/>
              <w:lang w:val="en-ZA"/>
            </w:rPr>
            <w:alias w:val="Subtitle"/>
            <w:tag w:val=""/>
            <w:id w:val="328029620"/>
            <w:placeholder>
              <w:docPart w:val="C4BEB2C0732844DEAFBCEE8885D4C23F"/>
            </w:placeholder>
            <w:dataBinding w:prefixMappings="xmlns:ns0='http://purl.org/dc/elements/1.1/' xmlns:ns1='http://schemas.openxmlformats.org/package/2006/metadata/core-properties' " w:xpath="/ns1:coreProperties[1]/ns0:subject[1]" w:storeItemID="{6C3C8BC8-F283-45AE-878A-BAB7291924A1}"/>
            <w:text/>
          </w:sdtPr>
          <w:sdtEndPr/>
          <w:sdtContent>
            <w:p w14:paraId="0CFD8FA9" w14:textId="4E7449CA" w:rsidR="008509D1" w:rsidRPr="00154DF6" w:rsidRDefault="00115FD3">
              <w:pPr>
                <w:pStyle w:val="NoSpacing"/>
                <w:spacing w:line="360" w:lineRule="auto"/>
                <w:jc w:val="center"/>
                <w:rPr>
                  <w:rFonts w:ascii="Arial" w:hAnsi="Arial" w:cs="Arial"/>
                  <w:sz w:val="28"/>
                  <w:szCs w:val="28"/>
                  <w:lang w:val="en-ZA"/>
                  <w:rPrChange w:id="9" w:author="Augustine Khumalo | SAMRC" w:date="2025-08-27T09:58:00Z" w16du:dateUtc="2025-08-27T07:58:00Z">
                    <w:rPr>
                      <w:sz w:val="28"/>
                      <w:szCs w:val="28"/>
                    </w:rPr>
                  </w:rPrChange>
                </w:rPr>
                <w:pPrChange w:id="10" w:author="Augustine Khumalo | SAMRC" w:date="2025-08-27T09:56:00Z" w16du:dateUtc="2025-08-27T07:56:00Z">
                  <w:pPr>
                    <w:pStyle w:val="NoSpacing"/>
                    <w:jc w:val="center"/>
                  </w:pPr>
                </w:pPrChange>
              </w:pPr>
              <w:r w:rsidRPr="00154DF6">
                <w:rPr>
                  <w:rFonts w:ascii="Arial" w:hAnsi="Arial" w:cs="Arial"/>
                  <w:sz w:val="40"/>
                  <w:szCs w:val="40"/>
                  <w:lang w:val="en-ZA"/>
                  <w:rPrChange w:id="11" w:author="Augustine Khumalo | SAMRC" w:date="2025-08-27T09:58:00Z" w16du:dateUtc="2025-08-27T07:58:00Z">
                    <w:rPr>
                      <w:sz w:val="40"/>
                      <w:szCs w:val="40"/>
                    </w:rPr>
                  </w:rPrChange>
                </w:rPr>
                <w:t>Architecture Design Document</w:t>
              </w:r>
            </w:p>
          </w:sdtContent>
        </w:sdt>
        <w:p w14:paraId="767CF705" w14:textId="77777777" w:rsidR="008509D1" w:rsidRPr="00154DF6" w:rsidRDefault="008509D1">
          <w:pPr>
            <w:pStyle w:val="NoSpacing"/>
            <w:spacing w:before="480" w:line="360" w:lineRule="auto"/>
            <w:jc w:val="center"/>
            <w:rPr>
              <w:rFonts w:ascii="Arial" w:hAnsi="Arial" w:cs="Arial"/>
              <w:color w:val="156082" w:themeColor="accent1"/>
              <w:lang w:val="en-ZA"/>
              <w:rPrChange w:id="12" w:author="Augustine Khumalo | SAMRC" w:date="2025-08-27T09:58:00Z" w16du:dateUtc="2025-08-27T07:58:00Z">
                <w:rPr>
                  <w:color w:val="156082" w:themeColor="accent1"/>
                </w:rPr>
              </w:rPrChange>
            </w:rPr>
            <w:pPrChange w:id="13" w:author="Augustine Khumalo | SAMRC" w:date="2025-08-27T09:56:00Z" w16du:dateUtc="2025-08-27T07:56:00Z">
              <w:pPr>
                <w:pStyle w:val="NoSpacing"/>
                <w:spacing w:before="480"/>
                <w:jc w:val="center"/>
              </w:pPr>
            </w:pPrChange>
          </w:pPr>
          <w:r w:rsidRPr="00154DF6">
            <w:rPr>
              <w:rFonts w:ascii="Arial" w:hAnsi="Arial" w:cs="Arial"/>
              <w:noProof/>
              <w:color w:val="156082" w:themeColor="accent1"/>
              <w:lang w:val="en-ZA"/>
              <w:rPrChange w:id="14" w:author="Augustine Khumalo | SAMRC" w:date="2025-08-27T09:58:00Z" w16du:dateUtc="2025-08-27T07:58:00Z">
                <w:rPr>
                  <w:noProof/>
                  <w:color w:val="156082" w:themeColor="accent1"/>
                </w:rPr>
              </w:rPrChange>
            </w:rPr>
            <mc:AlternateContent>
              <mc:Choice Requires="wps">
                <w:drawing>
                  <wp:anchor distT="0" distB="0" distL="114300" distR="114300" simplePos="0" relativeHeight="251659264" behindDoc="0" locked="0" layoutInCell="1" allowOverlap="1" wp14:anchorId="334D6D40" wp14:editId="3C650EBC">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lang w:val="en-ZA"/>
                                  </w:rPr>
                                  <w:alias w:val="Date"/>
                                  <w:tag w:val=""/>
                                  <w:id w:val="197127006"/>
                                  <w:dataBinding w:prefixMappings="xmlns:ns0='http://schemas.microsoft.com/office/2006/coverPageProps' " w:xpath="/ns0:CoverPageProperties[1]/ns0:PublishDate[1]" w:storeItemID="{55AF091B-3C7A-41E3-B477-F2FDAA23CFDA}"/>
                                  <w:date w:fullDate="2025-08-25T00:00:00Z">
                                    <w:dateFormat w:val="MMMM d, yyyy"/>
                                    <w:lid w:val="en-US"/>
                                    <w:storeMappedDataAs w:val="dateTime"/>
                                    <w:calendar w:val="gregorian"/>
                                  </w:date>
                                </w:sdtPr>
                                <w:sdtEndPr/>
                                <w:sdtContent>
                                  <w:p w14:paraId="5BD64C45" w14:textId="49BE1E92" w:rsidR="008509D1" w:rsidRPr="00154DF6" w:rsidRDefault="00115FD3">
                                    <w:pPr>
                                      <w:pStyle w:val="NoSpacing"/>
                                      <w:spacing w:after="40"/>
                                      <w:jc w:val="center"/>
                                      <w:rPr>
                                        <w:caps/>
                                        <w:lang w:val="en-ZA"/>
                                        <w:rPrChange w:id="15" w:author="Augustine Khumalo | SAMRC" w:date="2025-08-27T09:58:00Z" w16du:dateUtc="2025-08-27T07:58:00Z">
                                          <w:rPr>
                                            <w:caps/>
                                          </w:rPr>
                                        </w:rPrChange>
                                      </w:rPr>
                                    </w:pPr>
                                    <w:r w:rsidRPr="00154DF6">
                                      <w:rPr>
                                        <w:caps/>
                                        <w:lang w:val="en-ZA"/>
                                        <w:rPrChange w:id="16" w:author="Augustine Khumalo | SAMRC" w:date="2025-08-27T09:58:00Z" w16du:dateUtc="2025-08-27T07:58:00Z">
                                          <w:rPr>
                                            <w:caps/>
                                          </w:rPr>
                                        </w:rPrChange>
                                      </w:rPr>
                                      <w:t>August 2</w:t>
                                    </w:r>
                                    <w:r w:rsidR="00B13143" w:rsidRPr="00154DF6">
                                      <w:rPr>
                                        <w:caps/>
                                        <w:lang w:val="en-ZA"/>
                                        <w:rPrChange w:id="17" w:author="Augustine Khumalo | SAMRC" w:date="2025-08-27T09:58:00Z" w16du:dateUtc="2025-08-27T07:58:00Z">
                                          <w:rPr>
                                            <w:caps/>
                                          </w:rPr>
                                        </w:rPrChange>
                                      </w:rPr>
                                      <w:t>5</w:t>
                                    </w:r>
                                    <w:r w:rsidRPr="00154DF6">
                                      <w:rPr>
                                        <w:caps/>
                                        <w:lang w:val="en-ZA"/>
                                        <w:rPrChange w:id="18" w:author="Augustine Khumalo | SAMRC" w:date="2025-08-27T09:58:00Z" w16du:dateUtc="2025-08-27T07:58:00Z">
                                          <w:rPr>
                                            <w:caps/>
                                          </w:rPr>
                                        </w:rPrChange>
                                      </w:rPr>
                                      <w:t>, 2025</w:t>
                                    </w:r>
                                  </w:p>
                                </w:sdtContent>
                              </w:sdt>
                              <w:p w14:paraId="4738DA3E" w14:textId="09DA6852" w:rsidR="008509D1" w:rsidRPr="00154DF6" w:rsidRDefault="0071665F">
                                <w:pPr>
                                  <w:pStyle w:val="NoSpacing"/>
                                  <w:jc w:val="center"/>
                                  <w:rPr>
                                    <w:caps/>
                                    <w:lang w:val="en-ZA"/>
                                    <w:rPrChange w:id="19" w:author="Augustine Khumalo | SAMRC" w:date="2025-08-27T09:58:00Z" w16du:dateUtc="2025-08-27T07:58:00Z">
                                      <w:rPr>
                                        <w:caps/>
                                      </w:rPr>
                                    </w:rPrChange>
                                  </w:rPr>
                                </w:pPr>
                                <w:sdt>
                                  <w:sdtPr>
                                    <w:rPr>
                                      <w:caps/>
                                      <w:lang w:val="en-ZA"/>
                                    </w:rPr>
                                    <w:alias w:val="Company"/>
                                    <w:tag w:val=""/>
                                    <w:id w:val="1390145197"/>
                                    <w:dataBinding w:prefixMappings="xmlns:ns0='http://schemas.openxmlformats.org/officeDocument/2006/extended-properties' " w:xpath="/ns0:Properties[1]/ns0:Company[1]" w:storeItemID="{6668398D-A668-4E3E-A5EB-62B293D839F1}"/>
                                    <w:text/>
                                  </w:sdtPr>
                                  <w:sdtEndPr/>
                                  <w:sdtContent>
                                    <w:r w:rsidR="00115FD3" w:rsidRPr="00154DF6">
                                      <w:rPr>
                                        <w:lang w:val="en-ZA"/>
                                        <w:rPrChange w:id="20" w:author="Augustine Khumalo | SAMRC" w:date="2025-08-27T09:58:00Z" w16du:dateUtc="2025-08-27T07:58:00Z">
                                          <w:rPr/>
                                        </w:rPrChange>
                                      </w:rPr>
                                      <w:t>Version 1.0</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34D6D40" id="_x0000_t202" coordsize="21600,21600" o:spt="202" path="m,l,21600r21600,l21600,xe">
                    <v:stroke joinstyle="miter"/>
                    <v:path gradientshapeok="t" o:connecttype="rect"/>
                  </v:shapetype>
                  <v:shape id="Text Box 146"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lang w:val="en-ZA"/>
                            </w:rPr>
                            <w:alias w:val="Date"/>
                            <w:tag w:val=""/>
                            <w:id w:val="197127006"/>
                            <w:dataBinding w:prefixMappings="xmlns:ns0='http://schemas.microsoft.com/office/2006/coverPageProps' " w:xpath="/ns0:CoverPageProperties[1]/ns0:PublishDate[1]" w:storeItemID="{55AF091B-3C7A-41E3-B477-F2FDAA23CFDA}"/>
                            <w:date w:fullDate="2025-08-25T00:00:00Z">
                              <w:dateFormat w:val="MMMM d, yyyy"/>
                              <w:lid w:val="en-US"/>
                              <w:storeMappedDataAs w:val="dateTime"/>
                              <w:calendar w:val="gregorian"/>
                            </w:date>
                          </w:sdtPr>
                          <w:sdtEndPr/>
                          <w:sdtContent>
                            <w:p w14:paraId="5BD64C45" w14:textId="49BE1E92" w:rsidR="008509D1" w:rsidRPr="00154DF6" w:rsidRDefault="00115FD3">
                              <w:pPr>
                                <w:pStyle w:val="NoSpacing"/>
                                <w:spacing w:after="40"/>
                                <w:jc w:val="center"/>
                                <w:rPr>
                                  <w:caps/>
                                  <w:lang w:val="en-ZA"/>
                                  <w:rPrChange w:id="21" w:author="Augustine Khumalo | SAMRC" w:date="2025-08-27T09:58:00Z" w16du:dateUtc="2025-08-27T07:58:00Z">
                                    <w:rPr>
                                      <w:caps/>
                                    </w:rPr>
                                  </w:rPrChange>
                                </w:rPr>
                              </w:pPr>
                              <w:r w:rsidRPr="00154DF6">
                                <w:rPr>
                                  <w:caps/>
                                  <w:lang w:val="en-ZA"/>
                                  <w:rPrChange w:id="22" w:author="Augustine Khumalo | SAMRC" w:date="2025-08-27T09:58:00Z" w16du:dateUtc="2025-08-27T07:58:00Z">
                                    <w:rPr>
                                      <w:caps/>
                                    </w:rPr>
                                  </w:rPrChange>
                                </w:rPr>
                                <w:t>August 2</w:t>
                              </w:r>
                              <w:r w:rsidR="00B13143" w:rsidRPr="00154DF6">
                                <w:rPr>
                                  <w:caps/>
                                  <w:lang w:val="en-ZA"/>
                                  <w:rPrChange w:id="23" w:author="Augustine Khumalo | SAMRC" w:date="2025-08-27T09:58:00Z" w16du:dateUtc="2025-08-27T07:58:00Z">
                                    <w:rPr>
                                      <w:caps/>
                                    </w:rPr>
                                  </w:rPrChange>
                                </w:rPr>
                                <w:t>5</w:t>
                              </w:r>
                              <w:r w:rsidRPr="00154DF6">
                                <w:rPr>
                                  <w:caps/>
                                  <w:lang w:val="en-ZA"/>
                                  <w:rPrChange w:id="24" w:author="Augustine Khumalo | SAMRC" w:date="2025-08-27T09:58:00Z" w16du:dateUtc="2025-08-27T07:58:00Z">
                                    <w:rPr>
                                      <w:caps/>
                                    </w:rPr>
                                  </w:rPrChange>
                                </w:rPr>
                                <w:t>, 2025</w:t>
                              </w:r>
                            </w:p>
                          </w:sdtContent>
                        </w:sdt>
                        <w:p w14:paraId="4738DA3E" w14:textId="09DA6852" w:rsidR="008509D1" w:rsidRPr="00154DF6" w:rsidRDefault="0071665F">
                          <w:pPr>
                            <w:pStyle w:val="NoSpacing"/>
                            <w:jc w:val="center"/>
                            <w:rPr>
                              <w:caps/>
                              <w:lang w:val="en-ZA"/>
                              <w:rPrChange w:id="25" w:author="Augustine Khumalo | SAMRC" w:date="2025-08-27T09:58:00Z" w16du:dateUtc="2025-08-27T07:58:00Z">
                                <w:rPr>
                                  <w:caps/>
                                </w:rPr>
                              </w:rPrChange>
                            </w:rPr>
                          </w:pPr>
                          <w:sdt>
                            <w:sdtPr>
                              <w:rPr>
                                <w:caps/>
                                <w:lang w:val="en-ZA"/>
                              </w:rPr>
                              <w:alias w:val="Company"/>
                              <w:tag w:val=""/>
                              <w:id w:val="1390145197"/>
                              <w:dataBinding w:prefixMappings="xmlns:ns0='http://schemas.openxmlformats.org/officeDocument/2006/extended-properties' " w:xpath="/ns0:Properties[1]/ns0:Company[1]" w:storeItemID="{6668398D-A668-4E3E-A5EB-62B293D839F1}"/>
                              <w:text/>
                            </w:sdtPr>
                            <w:sdtEndPr/>
                            <w:sdtContent>
                              <w:r w:rsidR="00115FD3" w:rsidRPr="00154DF6">
                                <w:rPr>
                                  <w:lang w:val="en-ZA"/>
                                  <w:rPrChange w:id="26" w:author="Augustine Khumalo | SAMRC" w:date="2025-08-27T09:58:00Z" w16du:dateUtc="2025-08-27T07:58:00Z">
                                    <w:rPr/>
                                  </w:rPrChange>
                                </w:rPr>
                                <w:t>Version 1.0</w:t>
                              </w:r>
                            </w:sdtContent>
                          </w:sdt>
                        </w:p>
                      </w:txbxContent>
                    </v:textbox>
                    <w10:wrap anchorx="margin" anchory="page"/>
                  </v:shape>
                </w:pict>
              </mc:Fallback>
            </mc:AlternateContent>
          </w:r>
          <w:r w:rsidRPr="00154DF6">
            <w:rPr>
              <w:rFonts w:ascii="Arial" w:hAnsi="Arial" w:cs="Arial"/>
              <w:noProof/>
              <w:color w:val="156082" w:themeColor="accent1"/>
              <w:lang w:val="en-ZA"/>
              <w:rPrChange w:id="27" w:author="Augustine Khumalo | SAMRC" w:date="2025-08-27T09:58:00Z" w16du:dateUtc="2025-08-27T07:58:00Z">
                <w:rPr>
                  <w:noProof/>
                  <w:color w:val="156082" w:themeColor="accent1"/>
                </w:rPr>
              </w:rPrChange>
            </w:rPr>
            <w:drawing>
              <wp:inline distT="0" distB="0" distL="0" distR="0" wp14:anchorId="0BF31E03" wp14:editId="08D31928">
                <wp:extent cx="758952" cy="478932"/>
                <wp:effectExtent l="0" t="0" r="3175"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1E8D7C3" w14:textId="2076D89B" w:rsidR="008509D1" w:rsidRPr="00154DF6" w:rsidRDefault="008509D1">
          <w:pPr>
            <w:spacing w:line="360" w:lineRule="auto"/>
            <w:rPr>
              <w:rFonts w:ascii="Arial" w:eastAsiaTheme="minorEastAsia" w:hAnsi="Arial" w:cs="Arial"/>
              <w:color w:val="FFFFFF" w:themeColor="background1"/>
              <w:kern w:val="0"/>
              <w:sz w:val="28"/>
              <w:szCs w:val="28"/>
              <w14:ligatures w14:val="none"/>
              <w:rPrChange w:id="28" w:author="Augustine Khumalo | SAMRC" w:date="2025-08-27T09:58:00Z" w16du:dateUtc="2025-08-27T07:58:00Z">
                <w:rPr>
                  <w:rFonts w:eastAsiaTheme="minorEastAsia"/>
                  <w:color w:val="FFFFFF" w:themeColor="background1"/>
                  <w:kern w:val="0"/>
                  <w:sz w:val="28"/>
                  <w:szCs w:val="28"/>
                  <w:lang w:val="en-US"/>
                  <w14:ligatures w14:val="none"/>
                </w:rPr>
              </w:rPrChange>
            </w:rPr>
            <w:pPrChange w:id="29" w:author="Augustine Khumalo | SAMRC" w:date="2025-08-27T09:56:00Z" w16du:dateUtc="2025-08-27T07:56:00Z">
              <w:pPr/>
            </w:pPrChange>
          </w:pPr>
          <w:r w:rsidRPr="00154DF6">
            <w:rPr>
              <w:rFonts w:ascii="Arial" w:eastAsiaTheme="minorEastAsia" w:hAnsi="Arial" w:cs="Arial"/>
              <w:color w:val="FFFFFF" w:themeColor="background1"/>
              <w:kern w:val="0"/>
              <w:sz w:val="28"/>
              <w:szCs w:val="28"/>
              <w14:ligatures w14:val="none"/>
              <w:rPrChange w:id="30" w:author="Augustine Khumalo | SAMRC" w:date="2025-08-27T09:58:00Z" w16du:dateUtc="2025-08-27T07:58:00Z">
                <w:rPr>
                  <w:rFonts w:eastAsiaTheme="minorEastAsia"/>
                  <w:color w:val="FFFFFF" w:themeColor="background1"/>
                  <w:kern w:val="0"/>
                  <w:sz w:val="28"/>
                  <w:szCs w:val="28"/>
                  <w:lang w:val="en-US"/>
                  <w14:ligatures w14:val="none"/>
                </w:rPr>
              </w:rPrChange>
            </w:rPr>
            <w:br w:type="page"/>
          </w:r>
        </w:p>
      </w:sdtContent>
    </w:sdt>
    <w:sdt>
      <w:sdtPr>
        <w:rPr>
          <w:rFonts w:ascii="Arial" w:eastAsiaTheme="minorHAnsi" w:hAnsi="Arial" w:cs="Arial"/>
          <w:color w:val="auto"/>
          <w:kern w:val="2"/>
          <w:sz w:val="24"/>
          <w:szCs w:val="24"/>
          <w:lang w:val="en-ZA"/>
          <w14:ligatures w14:val="standardContextual"/>
        </w:rPr>
        <w:id w:val="-1980061421"/>
        <w:docPartObj>
          <w:docPartGallery w:val="Table of Contents"/>
          <w:docPartUnique/>
        </w:docPartObj>
      </w:sdtPr>
      <w:sdtEndPr>
        <w:rPr>
          <w:b/>
          <w:bCs/>
        </w:rPr>
      </w:sdtEndPr>
      <w:sdtContent>
        <w:p w14:paraId="23E197A2" w14:textId="54FD0EFE" w:rsidR="00F9767D" w:rsidRPr="00154DF6" w:rsidRDefault="000E57E4">
          <w:pPr>
            <w:pStyle w:val="TOCHeading"/>
            <w:tabs>
              <w:tab w:val="right" w:pos="9026"/>
            </w:tabs>
            <w:spacing w:line="360" w:lineRule="auto"/>
            <w:rPr>
              <w:rFonts w:ascii="Arial" w:hAnsi="Arial" w:cs="Arial"/>
              <w:color w:val="auto"/>
              <w:lang w:val="en-ZA"/>
              <w:rPrChange w:id="31" w:author="Augustine Khumalo | SAMRC" w:date="2025-08-27T09:58:00Z" w16du:dateUtc="2025-08-27T07:58:00Z">
                <w:rPr>
                  <w:color w:val="auto"/>
                </w:rPr>
              </w:rPrChange>
            </w:rPr>
            <w:pPrChange w:id="32" w:author="Augustine Khumalo | SAMRC" w:date="2025-08-27T09:56:00Z" w16du:dateUtc="2025-08-27T07:56:00Z">
              <w:pPr>
                <w:pStyle w:val="TOCHeading"/>
                <w:jc w:val="center"/>
              </w:pPr>
            </w:pPrChange>
          </w:pPr>
          <w:r w:rsidRPr="00154DF6">
            <w:rPr>
              <w:rFonts w:ascii="Arial" w:hAnsi="Arial" w:cs="Arial"/>
              <w:color w:val="auto"/>
              <w:lang w:val="en-ZA"/>
              <w:rPrChange w:id="33" w:author="Augustine Khumalo | SAMRC" w:date="2025-08-27T09:58:00Z" w16du:dateUtc="2025-08-27T07:58:00Z">
                <w:rPr>
                  <w:color w:val="auto"/>
                </w:rPr>
              </w:rPrChange>
            </w:rPr>
            <w:t>TABLE OF CONTENTS</w:t>
          </w:r>
          <w:ins w:id="34" w:author="Augustine Khumalo | SAMRC" w:date="2025-08-27T09:54:00Z" w16du:dateUtc="2025-08-27T07:54:00Z">
            <w:r w:rsidR="00154DF6" w:rsidRPr="00154DF6">
              <w:rPr>
                <w:rFonts w:ascii="Arial" w:hAnsi="Arial" w:cs="Arial"/>
                <w:color w:val="auto"/>
                <w:lang w:val="en-ZA"/>
                <w:rPrChange w:id="35" w:author="Augustine Khumalo | SAMRC" w:date="2025-08-27T09:58:00Z" w16du:dateUtc="2025-08-27T07:58:00Z">
                  <w:rPr>
                    <w:color w:val="auto"/>
                  </w:rPr>
                </w:rPrChange>
              </w:rPr>
              <w:tab/>
            </w:r>
            <w:r w:rsidR="00154DF6" w:rsidRPr="00154DF6">
              <w:rPr>
                <w:rFonts w:ascii="Arial" w:hAnsi="Arial" w:cs="Arial"/>
                <w:color w:val="000000" w:themeColor="text1"/>
                <w:lang w:val="en-Z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36" w:author="Augustine Khumalo | SAMRC" w:date="2025-08-27T09:58:00Z" w16du:dateUtc="2025-08-27T07:58:00Z">
                  <w:rPr>
                    <w:color w:val="auto"/>
                  </w:rPr>
                </w:rPrChange>
              </w:rPr>
              <w:t>Page No</w:t>
            </w:r>
          </w:ins>
          <w:ins w:id="37" w:author="Augustine Khumalo | SAMRC" w:date="2025-08-27T09:55:00Z" w16du:dateUtc="2025-08-27T07:55:00Z">
            <w:r w:rsidR="00154DF6" w:rsidRPr="00154DF6">
              <w:rPr>
                <w:rFonts w:ascii="Arial" w:hAnsi="Arial" w:cs="Arial"/>
                <w:color w:val="000000" w:themeColor="text1"/>
                <w:lang w:val="en-Z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38" w:author="Augustine Khumalo | SAMRC" w:date="2025-08-27T09:58:00Z" w16du:dateUtc="2025-08-27T07:58:00Z">
                  <w:rPr>
                    <w:color w:val="auto"/>
                  </w:rPr>
                </w:rPrChange>
              </w:rPr>
              <w:t>.</w:t>
            </w:r>
          </w:ins>
        </w:p>
        <w:p w14:paraId="6C92362D" w14:textId="28056624" w:rsidR="00154DF6" w:rsidRPr="00154DF6" w:rsidRDefault="00F9767D">
          <w:pPr>
            <w:pStyle w:val="TOC1"/>
            <w:tabs>
              <w:tab w:val="left" w:pos="480"/>
              <w:tab w:val="right" w:leader="dot" w:pos="9016"/>
            </w:tabs>
            <w:spacing w:line="360" w:lineRule="auto"/>
            <w:rPr>
              <w:rFonts w:ascii="Arial" w:eastAsiaTheme="minorEastAsia" w:hAnsi="Arial" w:cs="Arial"/>
              <w:rPrChange w:id="39" w:author="Augustine Khumalo | SAMRC" w:date="2025-08-27T09:58:00Z" w16du:dateUtc="2025-08-27T07:58:00Z">
                <w:rPr>
                  <w:rFonts w:eastAsiaTheme="minorEastAsia"/>
                  <w:noProof/>
                  <w:lang w:val="en-US"/>
                </w:rPr>
              </w:rPrChange>
            </w:rPr>
            <w:pPrChange w:id="40" w:author="Augustine Khumalo | SAMRC" w:date="2025-08-27T09:56:00Z" w16du:dateUtc="2025-08-27T07:56:00Z">
              <w:pPr>
                <w:pStyle w:val="TOC1"/>
                <w:tabs>
                  <w:tab w:val="left" w:pos="480"/>
                  <w:tab w:val="right" w:leader="dot" w:pos="9016"/>
                </w:tabs>
              </w:pPr>
            </w:pPrChange>
          </w:pPr>
          <w:r w:rsidRPr="00154DF6">
            <w:rPr>
              <w:rFonts w:ascii="Arial" w:hAnsi="Arial" w:cs="Arial"/>
              <w:rPrChange w:id="41" w:author="Augustine Khumalo | SAMRC" w:date="2025-08-27T09:58:00Z" w16du:dateUtc="2025-08-27T07:58:00Z">
                <w:rPr/>
              </w:rPrChange>
            </w:rPr>
            <w:fldChar w:fldCharType="begin"/>
          </w:r>
          <w:r w:rsidRPr="00154DF6">
            <w:rPr>
              <w:rFonts w:ascii="Arial" w:hAnsi="Arial" w:cs="Arial"/>
              <w:rPrChange w:id="42" w:author="Augustine Khumalo | SAMRC" w:date="2025-08-27T09:58:00Z" w16du:dateUtc="2025-08-27T07:58:00Z">
                <w:rPr/>
              </w:rPrChange>
            </w:rPr>
            <w:instrText xml:space="preserve"> TOC \o "1-3" \h \z \u </w:instrText>
          </w:r>
          <w:r w:rsidRPr="00154DF6">
            <w:rPr>
              <w:rFonts w:ascii="Arial" w:hAnsi="Arial" w:cs="Arial"/>
              <w:rPrChange w:id="43" w:author="Augustine Khumalo | SAMRC" w:date="2025-08-27T09:58:00Z" w16du:dateUtc="2025-08-27T07:58:00Z">
                <w:rPr>
                  <w:noProof/>
                </w:rPr>
              </w:rPrChange>
            </w:rPr>
            <w:fldChar w:fldCharType="separate"/>
          </w:r>
          <w:r w:rsidR="00154DF6" w:rsidRPr="00154DF6">
            <w:rPr>
              <w:rStyle w:val="Hyperlink"/>
              <w:rFonts w:ascii="Arial" w:hAnsi="Arial" w:cs="Arial"/>
              <w:rPrChange w:id="44" w:author="Augustine Khumalo | SAMRC" w:date="2025-08-27T09:58:00Z" w16du:dateUtc="2025-08-27T07:58:00Z">
                <w:rPr>
                  <w:rStyle w:val="Hyperlink"/>
                  <w:noProof/>
                </w:rPr>
              </w:rPrChange>
            </w:rPr>
            <w:fldChar w:fldCharType="begin"/>
          </w:r>
          <w:r w:rsidR="00154DF6" w:rsidRPr="00154DF6">
            <w:rPr>
              <w:rStyle w:val="Hyperlink"/>
              <w:rFonts w:ascii="Arial" w:hAnsi="Arial" w:cs="Arial"/>
              <w:rPrChange w:id="45" w:author="Augustine Khumalo | SAMRC" w:date="2025-08-27T09:58:00Z" w16du:dateUtc="2025-08-27T07:58:00Z">
                <w:rPr>
                  <w:rStyle w:val="Hyperlink"/>
                  <w:noProof/>
                </w:rPr>
              </w:rPrChange>
            </w:rPr>
            <w:instrText xml:space="preserve"> </w:instrText>
          </w:r>
          <w:r w:rsidR="00154DF6" w:rsidRPr="00154DF6">
            <w:rPr>
              <w:rFonts w:ascii="Arial" w:hAnsi="Arial" w:cs="Arial"/>
              <w:rPrChange w:id="46" w:author="Augustine Khumalo | SAMRC" w:date="2025-08-27T09:58:00Z" w16du:dateUtc="2025-08-27T07:58:00Z">
                <w:rPr>
                  <w:noProof/>
                </w:rPr>
              </w:rPrChange>
            </w:rPr>
            <w:instrText>HYPERLINK \l "_Toc207180868"</w:instrText>
          </w:r>
          <w:r w:rsidR="00154DF6" w:rsidRPr="00154DF6">
            <w:rPr>
              <w:rStyle w:val="Hyperlink"/>
              <w:rFonts w:ascii="Arial" w:hAnsi="Arial" w:cs="Arial"/>
              <w:rPrChange w:id="47" w:author="Augustine Khumalo | SAMRC" w:date="2025-08-27T09:58:00Z" w16du:dateUtc="2025-08-27T07:58:00Z">
                <w:rPr>
                  <w:rStyle w:val="Hyperlink"/>
                  <w:noProof/>
                </w:rPr>
              </w:rPrChange>
            </w:rPr>
            <w:instrText xml:space="preserve"> </w:instrText>
          </w:r>
          <w:r w:rsidR="00154DF6" w:rsidRPr="00DE4D7E">
            <w:rPr>
              <w:rStyle w:val="Hyperlink"/>
              <w:rFonts w:ascii="Arial" w:hAnsi="Arial" w:cs="Arial"/>
            </w:rPr>
          </w:r>
          <w:r w:rsidR="00154DF6" w:rsidRPr="00154DF6">
            <w:rPr>
              <w:rStyle w:val="Hyperlink"/>
              <w:rFonts w:ascii="Arial" w:hAnsi="Arial" w:cs="Arial"/>
              <w:rPrChange w:id="48" w:author="Augustine Khumalo | SAMRC" w:date="2025-08-27T09:58:00Z" w16du:dateUtc="2025-08-27T07:58:00Z">
                <w:rPr>
                  <w:rStyle w:val="Hyperlink"/>
                  <w:noProof/>
                </w:rPr>
              </w:rPrChange>
            </w:rPr>
            <w:fldChar w:fldCharType="separate"/>
          </w:r>
          <w:r w:rsidR="00154DF6" w:rsidRPr="00154DF6">
            <w:rPr>
              <w:rStyle w:val="Hyperlink"/>
              <w:rFonts w:ascii="Arial" w:hAnsi="Arial" w:cs="Arial"/>
              <w:b/>
              <w:bCs/>
              <w:rPrChange w:id="49" w:author="Augustine Khumalo | SAMRC" w:date="2025-08-27T09:58:00Z" w16du:dateUtc="2025-08-27T07:58:00Z">
                <w:rPr>
                  <w:rStyle w:val="Hyperlink"/>
                  <w:rFonts w:ascii="Arial" w:hAnsi="Arial" w:cs="Arial"/>
                  <w:b/>
                  <w:bCs/>
                  <w:noProof/>
                </w:rPr>
              </w:rPrChange>
            </w:rPr>
            <w:t>1.</w:t>
          </w:r>
          <w:r w:rsidR="00154DF6" w:rsidRPr="00154DF6">
            <w:rPr>
              <w:rFonts w:ascii="Arial" w:eastAsiaTheme="minorEastAsia" w:hAnsi="Arial" w:cs="Arial"/>
              <w:rPrChange w:id="50" w:author="Augustine Khumalo | SAMRC" w:date="2025-08-27T09:58:00Z" w16du:dateUtc="2025-08-27T07:58:00Z">
                <w:rPr>
                  <w:rFonts w:eastAsiaTheme="minorEastAsia"/>
                  <w:noProof/>
                  <w:lang w:val="en-US"/>
                </w:rPr>
              </w:rPrChange>
            </w:rPr>
            <w:tab/>
          </w:r>
          <w:r w:rsidR="00154DF6" w:rsidRPr="00154DF6">
            <w:rPr>
              <w:rStyle w:val="Hyperlink"/>
              <w:rFonts w:ascii="Arial" w:hAnsi="Arial" w:cs="Arial"/>
              <w:b/>
              <w:bCs/>
              <w:rPrChange w:id="51" w:author="Augustine Khumalo | SAMRC" w:date="2025-08-27T09:58:00Z" w16du:dateUtc="2025-08-27T07:58:00Z">
                <w:rPr>
                  <w:rStyle w:val="Hyperlink"/>
                  <w:rFonts w:ascii="Arial" w:hAnsi="Arial" w:cs="Arial"/>
                  <w:b/>
                  <w:bCs/>
                  <w:noProof/>
                </w:rPr>
              </w:rPrChange>
            </w:rPr>
            <w:t>Introduction</w:t>
          </w:r>
          <w:r w:rsidR="00154DF6" w:rsidRPr="00154DF6">
            <w:rPr>
              <w:rFonts w:ascii="Arial" w:hAnsi="Arial" w:cs="Arial"/>
              <w:webHidden/>
              <w:rPrChange w:id="52" w:author="Augustine Khumalo | SAMRC" w:date="2025-08-27T09:58:00Z" w16du:dateUtc="2025-08-27T07:58:00Z">
                <w:rPr>
                  <w:noProof/>
                  <w:webHidden/>
                </w:rPr>
              </w:rPrChange>
            </w:rPr>
            <w:tab/>
          </w:r>
          <w:r w:rsidR="00154DF6" w:rsidRPr="00154DF6">
            <w:rPr>
              <w:rFonts w:ascii="Arial" w:hAnsi="Arial" w:cs="Arial"/>
              <w:webHidden/>
              <w:rPrChange w:id="53" w:author="Augustine Khumalo | SAMRC" w:date="2025-08-27T09:58:00Z" w16du:dateUtc="2025-08-27T07:58:00Z">
                <w:rPr>
                  <w:noProof/>
                  <w:webHidden/>
                </w:rPr>
              </w:rPrChange>
            </w:rPr>
            <w:fldChar w:fldCharType="begin"/>
          </w:r>
          <w:r w:rsidR="00154DF6" w:rsidRPr="00154DF6">
            <w:rPr>
              <w:rFonts w:ascii="Arial" w:hAnsi="Arial" w:cs="Arial"/>
              <w:webHidden/>
              <w:rPrChange w:id="54" w:author="Augustine Khumalo | SAMRC" w:date="2025-08-27T09:58:00Z" w16du:dateUtc="2025-08-27T07:58:00Z">
                <w:rPr>
                  <w:noProof/>
                  <w:webHidden/>
                </w:rPr>
              </w:rPrChange>
            </w:rPr>
            <w:instrText xml:space="preserve"> PAGEREF _Toc207180868 \h </w:instrText>
          </w:r>
          <w:r w:rsidR="00154DF6" w:rsidRPr="00DE4D7E">
            <w:rPr>
              <w:rFonts w:ascii="Arial" w:hAnsi="Arial" w:cs="Arial"/>
              <w:webHidden/>
            </w:rPr>
          </w:r>
          <w:r w:rsidR="00154DF6" w:rsidRPr="00154DF6">
            <w:rPr>
              <w:rFonts w:ascii="Arial" w:hAnsi="Arial" w:cs="Arial"/>
              <w:webHidden/>
              <w:rPrChange w:id="55" w:author="Augustine Khumalo | SAMRC" w:date="2025-08-27T09:58:00Z" w16du:dateUtc="2025-08-27T07:58:00Z">
                <w:rPr>
                  <w:noProof/>
                  <w:webHidden/>
                </w:rPr>
              </w:rPrChange>
            </w:rPr>
            <w:fldChar w:fldCharType="separate"/>
          </w:r>
          <w:r w:rsidR="00154DF6" w:rsidRPr="00154DF6">
            <w:rPr>
              <w:rFonts w:ascii="Arial" w:hAnsi="Arial" w:cs="Arial"/>
              <w:webHidden/>
              <w:rPrChange w:id="56" w:author="Augustine Khumalo | SAMRC" w:date="2025-08-27T09:58:00Z" w16du:dateUtc="2025-08-27T07:58:00Z">
                <w:rPr>
                  <w:noProof/>
                  <w:webHidden/>
                </w:rPr>
              </w:rPrChange>
            </w:rPr>
            <w:t>1</w:t>
          </w:r>
          <w:r w:rsidR="00154DF6" w:rsidRPr="00154DF6">
            <w:rPr>
              <w:rFonts w:ascii="Arial" w:hAnsi="Arial" w:cs="Arial"/>
              <w:webHidden/>
              <w:rPrChange w:id="57" w:author="Augustine Khumalo | SAMRC" w:date="2025-08-27T09:58:00Z" w16du:dateUtc="2025-08-27T07:58:00Z">
                <w:rPr>
                  <w:noProof/>
                  <w:webHidden/>
                </w:rPr>
              </w:rPrChange>
            </w:rPr>
            <w:fldChar w:fldCharType="end"/>
          </w:r>
          <w:r w:rsidR="00154DF6" w:rsidRPr="00154DF6">
            <w:rPr>
              <w:rStyle w:val="Hyperlink"/>
              <w:rFonts w:ascii="Arial" w:hAnsi="Arial" w:cs="Arial"/>
              <w:rPrChange w:id="58" w:author="Augustine Khumalo | SAMRC" w:date="2025-08-27T09:58:00Z" w16du:dateUtc="2025-08-27T07:58:00Z">
                <w:rPr>
                  <w:rStyle w:val="Hyperlink"/>
                  <w:noProof/>
                </w:rPr>
              </w:rPrChange>
            </w:rPr>
            <w:fldChar w:fldCharType="end"/>
          </w:r>
        </w:p>
        <w:p w14:paraId="403543D3" w14:textId="23EF5A54" w:rsidR="00154DF6" w:rsidRPr="00154DF6" w:rsidRDefault="00154DF6">
          <w:pPr>
            <w:pStyle w:val="TOC1"/>
            <w:tabs>
              <w:tab w:val="left" w:pos="480"/>
              <w:tab w:val="right" w:leader="dot" w:pos="9016"/>
            </w:tabs>
            <w:spacing w:line="360" w:lineRule="auto"/>
            <w:rPr>
              <w:rFonts w:ascii="Arial" w:eastAsiaTheme="minorEastAsia" w:hAnsi="Arial" w:cs="Arial"/>
              <w:rPrChange w:id="59" w:author="Augustine Khumalo | SAMRC" w:date="2025-08-27T09:58:00Z" w16du:dateUtc="2025-08-27T07:58:00Z">
                <w:rPr>
                  <w:rFonts w:eastAsiaTheme="minorEastAsia"/>
                  <w:noProof/>
                  <w:lang w:val="en-US"/>
                </w:rPr>
              </w:rPrChange>
            </w:rPr>
            <w:pPrChange w:id="60" w:author="Augustine Khumalo | SAMRC" w:date="2025-08-27T09:56:00Z" w16du:dateUtc="2025-08-27T07:56:00Z">
              <w:pPr>
                <w:pStyle w:val="TOC1"/>
                <w:tabs>
                  <w:tab w:val="left" w:pos="480"/>
                  <w:tab w:val="right" w:leader="dot" w:pos="9016"/>
                </w:tabs>
              </w:pPr>
            </w:pPrChange>
          </w:pPr>
          <w:r w:rsidRPr="00154DF6">
            <w:rPr>
              <w:rStyle w:val="Hyperlink"/>
              <w:rFonts w:ascii="Arial" w:hAnsi="Arial" w:cs="Arial"/>
              <w:rPrChange w:id="61" w:author="Augustine Khumalo | SAMRC" w:date="2025-08-27T09:58:00Z" w16du:dateUtc="2025-08-27T07:58:00Z">
                <w:rPr>
                  <w:rStyle w:val="Hyperlink"/>
                  <w:noProof/>
                </w:rPr>
              </w:rPrChange>
            </w:rPr>
            <w:fldChar w:fldCharType="begin"/>
          </w:r>
          <w:r w:rsidRPr="00154DF6">
            <w:rPr>
              <w:rStyle w:val="Hyperlink"/>
              <w:rFonts w:ascii="Arial" w:hAnsi="Arial" w:cs="Arial"/>
              <w:rPrChange w:id="62" w:author="Augustine Khumalo | SAMRC" w:date="2025-08-27T09:58:00Z" w16du:dateUtc="2025-08-27T07:58:00Z">
                <w:rPr>
                  <w:rStyle w:val="Hyperlink"/>
                  <w:noProof/>
                </w:rPr>
              </w:rPrChange>
            </w:rPr>
            <w:instrText xml:space="preserve"> </w:instrText>
          </w:r>
          <w:r w:rsidRPr="00154DF6">
            <w:rPr>
              <w:rFonts w:ascii="Arial" w:hAnsi="Arial" w:cs="Arial"/>
              <w:rPrChange w:id="63" w:author="Augustine Khumalo | SAMRC" w:date="2025-08-27T09:58:00Z" w16du:dateUtc="2025-08-27T07:58:00Z">
                <w:rPr>
                  <w:noProof/>
                </w:rPr>
              </w:rPrChange>
            </w:rPr>
            <w:instrText>HYPERLINK \l "_Toc207180869"</w:instrText>
          </w:r>
          <w:r w:rsidRPr="00154DF6">
            <w:rPr>
              <w:rStyle w:val="Hyperlink"/>
              <w:rFonts w:ascii="Arial" w:hAnsi="Arial" w:cs="Arial"/>
              <w:rPrChange w:id="64" w:author="Augustine Khumalo | SAMRC" w:date="2025-08-27T09:58:00Z" w16du:dateUtc="2025-08-27T07:58:00Z">
                <w:rPr>
                  <w:rStyle w:val="Hyperlink"/>
                  <w:noProof/>
                </w:rPr>
              </w:rPrChange>
            </w:rPr>
            <w:instrText xml:space="preserve"> </w:instrText>
          </w:r>
          <w:r w:rsidRPr="00DE4D7E">
            <w:rPr>
              <w:rStyle w:val="Hyperlink"/>
              <w:rFonts w:ascii="Arial" w:hAnsi="Arial" w:cs="Arial"/>
            </w:rPr>
          </w:r>
          <w:r w:rsidRPr="00154DF6">
            <w:rPr>
              <w:rStyle w:val="Hyperlink"/>
              <w:rFonts w:ascii="Arial" w:hAnsi="Arial" w:cs="Arial"/>
              <w:rPrChange w:id="65" w:author="Augustine Khumalo | SAMRC" w:date="2025-08-27T09:58:00Z" w16du:dateUtc="2025-08-27T07:58:00Z">
                <w:rPr>
                  <w:rStyle w:val="Hyperlink"/>
                  <w:noProof/>
                </w:rPr>
              </w:rPrChange>
            </w:rPr>
            <w:fldChar w:fldCharType="separate"/>
          </w:r>
          <w:r w:rsidRPr="00154DF6">
            <w:rPr>
              <w:rStyle w:val="Hyperlink"/>
              <w:rFonts w:ascii="Arial" w:hAnsi="Arial" w:cs="Arial"/>
              <w:b/>
              <w:bCs/>
              <w:rPrChange w:id="66" w:author="Augustine Khumalo | SAMRC" w:date="2025-08-27T09:58:00Z" w16du:dateUtc="2025-08-27T07:58:00Z">
                <w:rPr>
                  <w:rStyle w:val="Hyperlink"/>
                  <w:rFonts w:ascii="Arial" w:hAnsi="Arial" w:cs="Arial"/>
                  <w:b/>
                  <w:bCs/>
                  <w:noProof/>
                </w:rPr>
              </w:rPrChange>
            </w:rPr>
            <w:t>2.</w:t>
          </w:r>
          <w:r w:rsidRPr="00154DF6">
            <w:rPr>
              <w:rFonts w:ascii="Arial" w:eastAsiaTheme="minorEastAsia" w:hAnsi="Arial" w:cs="Arial"/>
              <w:rPrChange w:id="67" w:author="Augustine Khumalo | SAMRC" w:date="2025-08-27T09:58:00Z" w16du:dateUtc="2025-08-27T07:58:00Z">
                <w:rPr>
                  <w:rFonts w:eastAsiaTheme="minorEastAsia"/>
                  <w:noProof/>
                  <w:lang w:val="en-US"/>
                </w:rPr>
              </w:rPrChange>
            </w:rPr>
            <w:tab/>
          </w:r>
          <w:r w:rsidRPr="00154DF6">
            <w:rPr>
              <w:rStyle w:val="Hyperlink"/>
              <w:rFonts w:ascii="Arial" w:hAnsi="Arial" w:cs="Arial"/>
              <w:b/>
              <w:bCs/>
              <w:rPrChange w:id="68" w:author="Augustine Khumalo | SAMRC" w:date="2025-08-27T09:58:00Z" w16du:dateUtc="2025-08-27T07:58:00Z">
                <w:rPr>
                  <w:rStyle w:val="Hyperlink"/>
                  <w:rFonts w:ascii="Arial" w:hAnsi="Arial" w:cs="Arial"/>
                  <w:b/>
                  <w:bCs/>
                  <w:noProof/>
                </w:rPr>
              </w:rPrChange>
            </w:rPr>
            <w:t>Scope</w:t>
          </w:r>
          <w:r w:rsidRPr="00154DF6">
            <w:rPr>
              <w:rFonts w:ascii="Arial" w:hAnsi="Arial" w:cs="Arial"/>
              <w:webHidden/>
              <w:rPrChange w:id="69" w:author="Augustine Khumalo | SAMRC" w:date="2025-08-27T09:58:00Z" w16du:dateUtc="2025-08-27T07:58:00Z">
                <w:rPr>
                  <w:noProof/>
                  <w:webHidden/>
                </w:rPr>
              </w:rPrChange>
            </w:rPr>
            <w:tab/>
          </w:r>
          <w:r w:rsidRPr="00154DF6">
            <w:rPr>
              <w:rFonts w:ascii="Arial" w:hAnsi="Arial" w:cs="Arial"/>
              <w:webHidden/>
              <w:rPrChange w:id="70" w:author="Augustine Khumalo | SAMRC" w:date="2025-08-27T09:58:00Z" w16du:dateUtc="2025-08-27T07:58:00Z">
                <w:rPr>
                  <w:noProof/>
                  <w:webHidden/>
                </w:rPr>
              </w:rPrChange>
            </w:rPr>
            <w:fldChar w:fldCharType="begin"/>
          </w:r>
          <w:r w:rsidRPr="00154DF6">
            <w:rPr>
              <w:rFonts w:ascii="Arial" w:hAnsi="Arial" w:cs="Arial"/>
              <w:webHidden/>
              <w:rPrChange w:id="71" w:author="Augustine Khumalo | SAMRC" w:date="2025-08-27T09:58:00Z" w16du:dateUtc="2025-08-27T07:58:00Z">
                <w:rPr>
                  <w:noProof/>
                  <w:webHidden/>
                </w:rPr>
              </w:rPrChange>
            </w:rPr>
            <w:instrText xml:space="preserve"> PAGEREF _Toc207180869 \h </w:instrText>
          </w:r>
          <w:r w:rsidRPr="00DE4D7E">
            <w:rPr>
              <w:rFonts w:ascii="Arial" w:hAnsi="Arial" w:cs="Arial"/>
              <w:webHidden/>
            </w:rPr>
          </w:r>
          <w:r w:rsidRPr="00154DF6">
            <w:rPr>
              <w:rFonts w:ascii="Arial" w:hAnsi="Arial" w:cs="Arial"/>
              <w:webHidden/>
              <w:rPrChange w:id="72" w:author="Augustine Khumalo | SAMRC" w:date="2025-08-27T09:58:00Z" w16du:dateUtc="2025-08-27T07:58:00Z">
                <w:rPr>
                  <w:noProof/>
                  <w:webHidden/>
                </w:rPr>
              </w:rPrChange>
            </w:rPr>
            <w:fldChar w:fldCharType="separate"/>
          </w:r>
          <w:r w:rsidRPr="00154DF6">
            <w:rPr>
              <w:rFonts w:ascii="Arial" w:hAnsi="Arial" w:cs="Arial"/>
              <w:webHidden/>
              <w:rPrChange w:id="73" w:author="Augustine Khumalo | SAMRC" w:date="2025-08-27T09:58:00Z" w16du:dateUtc="2025-08-27T07:58:00Z">
                <w:rPr>
                  <w:noProof/>
                  <w:webHidden/>
                </w:rPr>
              </w:rPrChange>
            </w:rPr>
            <w:t>1</w:t>
          </w:r>
          <w:r w:rsidRPr="00154DF6">
            <w:rPr>
              <w:rFonts w:ascii="Arial" w:hAnsi="Arial" w:cs="Arial"/>
              <w:webHidden/>
              <w:rPrChange w:id="74" w:author="Augustine Khumalo | SAMRC" w:date="2025-08-27T09:58:00Z" w16du:dateUtc="2025-08-27T07:58:00Z">
                <w:rPr>
                  <w:noProof/>
                  <w:webHidden/>
                </w:rPr>
              </w:rPrChange>
            </w:rPr>
            <w:fldChar w:fldCharType="end"/>
          </w:r>
          <w:r w:rsidRPr="00154DF6">
            <w:rPr>
              <w:rStyle w:val="Hyperlink"/>
              <w:rFonts w:ascii="Arial" w:hAnsi="Arial" w:cs="Arial"/>
              <w:rPrChange w:id="75" w:author="Augustine Khumalo | SAMRC" w:date="2025-08-27T09:58:00Z" w16du:dateUtc="2025-08-27T07:58:00Z">
                <w:rPr>
                  <w:rStyle w:val="Hyperlink"/>
                  <w:noProof/>
                </w:rPr>
              </w:rPrChange>
            </w:rPr>
            <w:fldChar w:fldCharType="end"/>
          </w:r>
        </w:p>
        <w:p w14:paraId="5677C9A5" w14:textId="48080064" w:rsidR="00154DF6" w:rsidRPr="00154DF6" w:rsidRDefault="00154DF6">
          <w:pPr>
            <w:pStyle w:val="TOC2"/>
            <w:tabs>
              <w:tab w:val="left" w:pos="960"/>
              <w:tab w:val="right" w:leader="dot" w:pos="9016"/>
            </w:tabs>
            <w:spacing w:line="360" w:lineRule="auto"/>
            <w:rPr>
              <w:rFonts w:ascii="Arial" w:eastAsiaTheme="minorEastAsia" w:hAnsi="Arial" w:cs="Arial"/>
              <w:rPrChange w:id="76" w:author="Augustine Khumalo | SAMRC" w:date="2025-08-27T09:58:00Z" w16du:dateUtc="2025-08-27T07:58:00Z">
                <w:rPr>
                  <w:rFonts w:eastAsiaTheme="minorEastAsia"/>
                  <w:noProof/>
                  <w:lang w:val="en-US"/>
                </w:rPr>
              </w:rPrChange>
            </w:rPr>
            <w:pPrChange w:id="77" w:author="Augustine Khumalo | SAMRC" w:date="2025-08-27T09:56:00Z" w16du:dateUtc="2025-08-27T07:56:00Z">
              <w:pPr>
                <w:pStyle w:val="TOC2"/>
                <w:tabs>
                  <w:tab w:val="left" w:pos="960"/>
                  <w:tab w:val="right" w:leader="dot" w:pos="9016"/>
                </w:tabs>
              </w:pPr>
            </w:pPrChange>
          </w:pPr>
          <w:r w:rsidRPr="00154DF6">
            <w:rPr>
              <w:rStyle w:val="Hyperlink"/>
              <w:rFonts w:ascii="Arial" w:hAnsi="Arial" w:cs="Arial"/>
              <w:rPrChange w:id="78" w:author="Augustine Khumalo | SAMRC" w:date="2025-08-27T09:58:00Z" w16du:dateUtc="2025-08-27T07:58:00Z">
                <w:rPr>
                  <w:rStyle w:val="Hyperlink"/>
                  <w:noProof/>
                </w:rPr>
              </w:rPrChange>
            </w:rPr>
            <w:fldChar w:fldCharType="begin"/>
          </w:r>
          <w:r w:rsidRPr="00154DF6">
            <w:rPr>
              <w:rStyle w:val="Hyperlink"/>
              <w:rFonts w:ascii="Arial" w:hAnsi="Arial" w:cs="Arial"/>
              <w:rPrChange w:id="79" w:author="Augustine Khumalo | SAMRC" w:date="2025-08-27T09:58:00Z" w16du:dateUtc="2025-08-27T07:58:00Z">
                <w:rPr>
                  <w:rStyle w:val="Hyperlink"/>
                  <w:noProof/>
                </w:rPr>
              </w:rPrChange>
            </w:rPr>
            <w:instrText xml:space="preserve"> </w:instrText>
          </w:r>
          <w:r w:rsidRPr="00154DF6">
            <w:rPr>
              <w:rFonts w:ascii="Arial" w:hAnsi="Arial" w:cs="Arial"/>
              <w:rPrChange w:id="80" w:author="Augustine Khumalo | SAMRC" w:date="2025-08-27T09:58:00Z" w16du:dateUtc="2025-08-27T07:58:00Z">
                <w:rPr>
                  <w:noProof/>
                </w:rPr>
              </w:rPrChange>
            </w:rPr>
            <w:instrText>HYPERLINK \l "_Toc207180870"</w:instrText>
          </w:r>
          <w:r w:rsidRPr="00154DF6">
            <w:rPr>
              <w:rStyle w:val="Hyperlink"/>
              <w:rFonts w:ascii="Arial" w:hAnsi="Arial" w:cs="Arial"/>
              <w:rPrChange w:id="81" w:author="Augustine Khumalo | SAMRC" w:date="2025-08-27T09:58:00Z" w16du:dateUtc="2025-08-27T07:58:00Z">
                <w:rPr>
                  <w:rStyle w:val="Hyperlink"/>
                  <w:noProof/>
                </w:rPr>
              </w:rPrChange>
            </w:rPr>
            <w:instrText xml:space="preserve"> </w:instrText>
          </w:r>
          <w:r w:rsidRPr="00DE4D7E">
            <w:rPr>
              <w:rStyle w:val="Hyperlink"/>
              <w:rFonts w:ascii="Arial" w:hAnsi="Arial" w:cs="Arial"/>
            </w:rPr>
          </w:r>
          <w:r w:rsidRPr="00154DF6">
            <w:rPr>
              <w:rStyle w:val="Hyperlink"/>
              <w:rFonts w:ascii="Arial" w:hAnsi="Arial" w:cs="Arial"/>
              <w:rPrChange w:id="82" w:author="Augustine Khumalo | SAMRC" w:date="2025-08-27T09:58:00Z" w16du:dateUtc="2025-08-27T07:58:00Z">
                <w:rPr>
                  <w:rStyle w:val="Hyperlink"/>
                  <w:noProof/>
                </w:rPr>
              </w:rPrChange>
            </w:rPr>
            <w:fldChar w:fldCharType="separate"/>
          </w:r>
          <w:r w:rsidRPr="00154DF6">
            <w:rPr>
              <w:rStyle w:val="Hyperlink"/>
              <w:rFonts w:ascii="Arial" w:hAnsi="Arial" w:cs="Arial"/>
              <w:rPrChange w:id="83" w:author="Augustine Khumalo | SAMRC" w:date="2025-08-27T09:58:00Z" w16du:dateUtc="2025-08-27T07:58:00Z">
                <w:rPr>
                  <w:rStyle w:val="Hyperlink"/>
                  <w:rFonts w:ascii="Arial" w:hAnsi="Arial" w:cs="Arial"/>
                  <w:noProof/>
                </w:rPr>
              </w:rPrChange>
            </w:rPr>
            <w:t>2.1.</w:t>
          </w:r>
          <w:r w:rsidRPr="00154DF6">
            <w:rPr>
              <w:rFonts w:ascii="Arial" w:eastAsiaTheme="minorEastAsia" w:hAnsi="Arial" w:cs="Arial"/>
              <w:rPrChange w:id="84" w:author="Augustine Khumalo | SAMRC" w:date="2025-08-27T09:58:00Z" w16du:dateUtc="2025-08-27T07:58:00Z">
                <w:rPr>
                  <w:rFonts w:eastAsiaTheme="minorEastAsia"/>
                  <w:noProof/>
                  <w:lang w:val="en-US"/>
                </w:rPr>
              </w:rPrChange>
            </w:rPr>
            <w:tab/>
          </w:r>
          <w:r w:rsidRPr="00154DF6">
            <w:rPr>
              <w:rStyle w:val="Hyperlink"/>
              <w:rFonts w:ascii="Arial" w:hAnsi="Arial" w:cs="Arial"/>
              <w:rPrChange w:id="85" w:author="Augustine Khumalo | SAMRC" w:date="2025-08-27T09:58:00Z" w16du:dateUtc="2025-08-27T07:58:00Z">
                <w:rPr>
                  <w:rStyle w:val="Hyperlink"/>
                  <w:rFonts w:ascii="Arial" w:hAnsi="Arial" w:cs="Arial"/>
                  <w:noProof/>
                </w:rPr>
              </w:rPrChange>
            </w:rPr>
            <w:t>In Scope</w:t>
          </w:r>
          <w:r w:rsidRPr="00154DF6">
            <w:rPr>
              <w:rFonts w:ascii="Arial" w:hAnsi="Arial" w:cs="Arial"/>
              <w:webHidden/>
              <w:rPrChange w:id="86" w:author="Augustine Khumalo | SAMRC" w:date="2025-08-27T09:58:00Z" w16du:dateUtc="2025-08-27T07:58:00Z">
                <w:rPr>
                  <w:noProof/>
                  <w:webHidden/>
                </w:rPr>
              </w:rPrChange>
            </w:rPr>
            <w:tab/>
          </w:r>
          <w:r w:rsidRPr="00154DF6">
            <w:rPr>
              <w:rFonts w:ascii="Arial" w:hAnsi="Arial" w:cs="Arial"/>
              <w:webHidden/>
              <w:rPrChange w:id="87" w:author="Augustine Khumalo | SAMRC" w:date="2025-08-27T09:58:00Z" w16du:dateUtc="2025-08-27T07:58:00Z">
                <w:rPr>
                  <w:noProof/>
                  <w:webHidden/>
                </w:rPr>
              </w:rPrChange>
            </w:rPr>
            <w:fldChar w:fldCharType="begin"/>
          </w:r>
          <w:r w:rsidRPr="00154DF6">
            <w:rPr>
              <w:rFonts w:ascii="Arial" w:hAnsi="Arial" w:cs="Arial"/>
              <w:webHidden/>
              <w:rPrChange w:id="88" w:author="Augustine Khumalo | SAMRC" w:date="2025-08-27T09:58:00Z" w16du:dateUtc="2025-08-27T07:58:00Z">
                <w:rPr>
                  <w:noProof/>
                  <w:webHidden/>
                </w:rPr>
              </w:rPrChange>
            </w:rPr>
            <w:instrText xml:space="preserve"> PAGEREF _Toc207180870 \h </w:instrText>
          </w:r>
          <w:r w:rsidRPr="00DE4D7E">
            <w:rPr>
              <w:rFonts w:ascii="Arial" w:hAnsi="Arial" w:cs="Arial"/>
              <w:webHidden/>
            </w:rPr>
          </w:r>
          <w:r w:rsidRPr="00154DF6">
            <w:rPr>
              <w:rFonts w:ascii="Arial" w:hAnsi="Arial" w:cs="Arial"/>
              <w:webHidden/>
              <w:rPrChange w:id="89" w:author="Augustine Khumalo | SAMRC" w:date="2025-08-27T09:58:00Z" w16du:dateUtc="2025-08-27T07:58:00Z">
                <w:rPr>
                  <w:noProof/>
                  <w:webHidden/>
                </w:rPr>
              </w:rPrChange>
            </w:rPr>
            <w:fldChar w:fldCharType="separate"/>
          </w:r>
          <w:r w:rsidRPr="00154DF6">
            <w:rPr>
              <w:rFonts w:ascii="Arial" w:hAnsi="Arial" w:cs="Arial"/>
              <w:webHidden/>
              <w:rPrChange w:id="90" w:author="Augustine Khumalo | SAMRC" w:date="2025-08-27T09:58:00Z" w16du:dateUtc="2025-08-27T07:58:00Z">
                <w:rPr>
                  <w:noProof/>
                  <w:webHidden/>
                </w:rPr>
              </w:rPrChange>
            </w:rPr>
            <w:t>1</w:t>
          </w:r>
          <w:r w:rsidRPr="00154DF6">
            <w:rPr>
              <w:rFonts w:ascii="Arial" w:hAnsi="Arial" w:cs="Arial"/>
              <w:webHidden/>
              <w:rPrChange w:id="91" w:author="Augustine Khumalo | SAMRC" w:date="2025-08-27T09:58:00Z" w16du:dateUtc="2025-08-27T07:58:00Z">
                <w:rPr>
                  <w:noProof/>
                  <w:webHidden/>
                </w:rPr>
              </w:rPrChange>
            </w:rPr>
            <w:fldChar w:fldCharType="end"/>
          </w:r>
          <w:r w:rsidRPr="00154DF6">
            <w:rPr>
              <w:rStyle w:val="Hyperlink"/>
              <w:rFonts w:ascii="Arial" w:hAnsi="Arial" w:cs="Arial"/>
              <w:rPrChange w:id="92" w:author="Augustine Khumalo | SAMRC" w:date="2025-08-27T09:58:00Z" w16du:dateUtc="2025-08-27T07:58:00Z">
                <w:rPr>
                  <w:rStyle w:val="Hyperlink"/>
                  <w:noProof/>
                </w:rPr>
              </w:rPrChange>
            </w:rPr>
            <w:fldChar w:fldCharType="end"/>
          </w:r>
        </w:p>
        <w:p w14:paraId="4C7FB088" w14:textId="0D9AB185" w:rsidR="00154DF6" w:rsidRPr="00154DF6" w:rsidRDefault="00154DF6">
          <w:pPr>
            <w:pStyle w:val="TOC2"/>
            <w:tabs>
              <w:tab w:val="left" w:pos="960"/>
              <w:tab w:val="right" w:leader="dot" w:pos="9016"/>
            </w:tabs>
            <w:spacing w:line="360" w:lineRule="auto"/>
            <w:rPr>
              <w:rFonts w:ascii="Arial" w:eastAsiaTheme="minorEastAsia" w:hAnsi="Arial" w:cs="Arial"/>
              <w:rPrChange w:id="93" w:author="Augustine Khumalo | SAMRC" w:date="2025-08-27T09:58:00Z" w16du:dateUtc="2025-08-27T07:58:00Z">
                <w:rPr>
                  <w:rFonts w:eastAsiaTheme="minorEastAsia"/>
                  <w:noProof/>
                  <w:lang w:val="en-US"/>
                </w:rPr>
              </w:rPrChange>
            </w:rPr>
            <w:pPrChange w:id="94" w:author="Augustine Khumalo | SAMRC" w:date="2025-08-27T09:56:00Z" w16du:dateUtc="2025-08-27T07:56:00Z">
              <w:pPr>
                <w:pStyle w:val="TOC2"/>
                <w:tabs>
                  <w:tab w:val="left" w:pos="960"/>
                  <w:tab w:val="right" w:leader="dot" w:pos="9016"/>
                </w:tabs>
              </w:pPr>
            </w:pPrChange>
          </w:pPr>
          <w:r w:rsidRPr="00154DF6">
            <w:rPr>
              <w:rStyle w:val="Hyperlink"/>
              <w:rFonts w:ascii="Arial" w:hAnsi="Arial" w:cs="Arial"/>
              <w:rPrChange w:id="95" w:author="Augustine Khumalo | SAMRC" w:date="2025-08-27T09:58:00Z" w16du:dateUtc="2025-08-27T07:58:00Z">
                <w:rPr>
                  <w:rStyle w:val="Hyperlink"/>
                  <w:noProof/>
                </w:rPr>
              </w:rPrChange>
            </w:rPr>
            <w:fldChar w:fldCharType="begin"/>
          </w:r>
          <w:r w:rsidRPr="00154DF6">
            <w:rPr>
              <w:rStyle w:val="Hyperlink"/>
              <w:rFonts w:ascii="Arial" w:hAnsi="Arial" w:cs="Arial"/>
              <w:rPrChange w:id="96" w:author="Augustine Khumalo | SAMRC" w:date="2025-08-27T09:58:00Z" w16du:dateUtc="2025-08-27T07:58:00Z">
                <w:rPr>
                  <w:rStyle w:val="Hyperlink"/>
                  <w:noProof/>
                </w:rPr>
              </w:rPrChange>
            </w:rPr>
            <w:instrText xml:space="preserve"> </w:instrText>
          </w:r>
          <w:r w:rsidRPr="00154DF6">
            <w:rPr>
              <w:rFonts w:ascii="Arial" w:hAnsi="Arial" w:cs="Arial"/>
              <w:rPrChange w:id="97" w:author="Augustine Khumalo | SAMRC" w:date="2025-08-27T09:58:00Z" w16du:dateUtc="2025-08-27T07:58:00Z">
                <w:rPr>
                  <w:noProof/>
                </w:rPr>
              </w:rPrChange>
            </w:rPr>
            <w:instrText>HYPERLINK \l "_Toc207180871"</w:instrText>
          </w:r>
          <w:r w:rsidRPr="00154DF6">
            <w:rPr>
              <w:rStyle w:val="Hyperlink"/>
              <w:rFonts w:ascii="Arial" w:hAnsi="Arial" w:cs="Arial"/>
              <w:rPrChange w:id="98" w:author="Augustine Khumalo | SAMRC" w:date="2025-08-27T09:58:00Z" w16du:dateUtc="2025-08-27T07:58:00Z">
                <w:rPr>
                  <w:rStyle w:val="Hyperlink"/>
                  <w:noProof/>
                </w:rPr>
              </w:rPrChange>
            </w:rPr>
            <w:instrText xml:space="preserve"> </w:instrText>
          </w:r>
          <w:r w:rsidRPr="00DE4D7E">
            <w:rPr>
              <w:rStyle w:val="Hyperlink"/>
              <w:rFonts w:ascii="Arial" w:hAnsi="Arial" w:cs="Arial"/>
            </w:rPr>
          </w:r>
          <w:r w:rsidRPr="00154DF6">
            <w:rPr>
              <w:rStyle w:val="Hyperlink"/>
              <w:rFonts w:ascii="Arial" w:hAnsi="Arial" w:cs="Arial"/>
              <w:rPrChange w:id="99" w:author="Augustine Khumalo | SAMRC" w:date="2025-08-27T09:58:00Z" w16du:dateUtc="2025-08-27T07:58:00Z">
                <w:rPr>
                  <w:rStyle w:val="Hyperlink"/>
                  <w:noProof/>
                </w:rPr>
              </w:rPrChange>
            </w:rPr>
            <w:fldChar w:fldCharType="separate"/>
          </w:r>
          <w:r w:rsidRPr="00154DF6">
            <w:rPr>
              <w:rStyle w:val="Hyperlink"/>
              <w:rFonts w:ascii="Arial" w:hAnsi="Arial" w:cs="Arial"/>
              <w:rPrChange w:id="100" w:author="Augustine Khumalo | SAMRC" w:date="2025-08-27T09:58:00Z" w16du:dateUtc="2025-08-27T07:58:00Z">
                <w:rPr>
                  <w:rStyle w:val="Hyperlink"/>
                  <w:rFonts w:ascii="Arial" w:hAnsi="Arial" w:cs="Arial"/>
                  <w:noProof/>
                </w:rPr>
              </w:rPrChange>
            </w:rPr>
            <w:t>2.2.</w:t>
          </w:r>
          <w:r w:rsidRPr="00154DF6">
            <w:rPr>
              <w:rFonts w:ascii="Arial" w:eastAsiaTheme="minorEastAsia" w:hAnsi="Arial" w:cs="Arial"/>
              <w:rPrChange w:id="101" w:author="Augustine Khumalo | SAMRC" w:date="2025-08-27T09:58:00Z" w16du:dateUtc="2025-08-27T07:58:00Z">
                <w:rPr>
                  <w:rFonts w:eastAsiaTheme="minorEastAsia"/>
                  <w:noProof/>
                  <w:lang w:val="en-US"/>
                </w:rPr>
              </w:rPrChange>
            </w:rPr>
            <w:tab/>
          </w:r>
          <w:r w:rsidRPr="00154DF6">
            <w:rPr>
              <w:rStyle w:val="Hyperlink"/>
              <w:rFonts w:ascii="Arial" w:hAnsi="Arial" w:cs="Arial"/>
              <w:rPrChange w:id="102" w:author="Augustine Khumalo | SAMRC" w:date="2025-08-27T09:58:00Z" w16du:dateUtc="2025-08-27T07:58:00Z">
                <w:rPr>
                  <w:rStyle w:val="Hyperlink"/>
                  <w:rFonts w:ascii="Arial" w:hAnsi="Arial" w:cs="Arial"/>
                  <w:noProof/>
                </w:rPr>
              </w:rPrChange>
            </w:rPr>
            <w:t>Out of Scope</w:t>
          </w:r>
          <w:r w:rsidRPr="00154DF6">
            <w:rPr>
              <w:rFonts w:ascii="Arial" w:hAnsi="Arial" w:cs="Arial"/>
              <w:webHidden/>
              <w:rPrChange w:id="103" w:author="Augustine Khumalo | SAMRC" w:date="2025-08-27T09:58:00Z" w16du:dateUtc="2025-08-27T07:58:00Z">
                <w:rPr>
                  <w:noProof/>
                  <w:webHidden/>
                </w:rPr>
              </w:rPrChange>
            </w:rPr>
            <w:tab/>
          </w:r>
          <w:r w:rsidRPr="00154DF6">
            <w:rPr>
              <w:rFonts w:ascii="Arial" w:hAnsi="Arial" w:cs="Arial"/>
              <w:webHidden/>
              <w:rPrChange w:id="104" w:author="Augustine Khumalo | SAMRC" w:date="2025-08-27T09:58:00Z" w16du:dateUtc="2025-08-27T07:58:00Z">
                <w:rPr>
                  <w:noProof/>
                  <w:webHidden/>
                </w:rPr>
              </w:rPrChange>
            </w:rPr>
            <w:fldChar w:fldCharType="begin"/>
          </w:r>
          <w:r w:rsidRPr="00154DF6">
            <w:rPr>
              <w:rFonts w:ascii="Arial" w:hAnsi="Arial" w:cs="Arial"/>
              <w:webHidden/>
              <w:rPrChange w:id="105" w:author="Augustine Khumalo | SAMRC" w:date="2025-08-27T09:58:00Z" w16du:dateUtc="2025-08-27T07:58:00Z">
                <w:rPr>
                  <w:noProof/>
                  <w:webHidden/>
                </w:rPr>
              </w:rPrChange>
            </w:rPr>
            <w:instrText xml:space="preserve"> PAGEREF _Toc207180871 \h </w:instrText>
          </w:r>
          <w:r w:rsidRPr="00DE4D7E">
            <w:rPr>
              <w:rFonts w:ascii="Arial" w:hAnsi="Arial" w:cs="Arial"/>
              <w:webHidden/>
            </w:rPr>
          </w:r>
          <w:r w:rsidRPr="00154DF6">
            <w:rPr>
              <w:rFonts w:ascii="Arial" w:hAnsi="Arial" w:cs="Arial"/>
              <w:webHidden/>
              <w:rPrChange w:id="106" w:author="Augustine Khumalo | SAMRC" w:date="2025-08-27T09:58:00Z" w16du:dateUtc="2025-08-27T07:58:00Z">
                <w:rPr>
                  <w:noProof/>
                  <w:webHidden/>
                </w:rPr>
              </w:rPrChange>
            </w:rPr>
            <w:fldChar w:fldCharType="separate"/>
          </w:r>
          <w:r w:rsidRPr="00154DF6">
            <w:rPr>
              <w:rFonts w:ascii="Arial" w:hAnsi="Arial" w:cs="Arial"/>
              <w:webHidden/>
              <w:rPrChange w:id="107" w:author="Augustine Khumalo | SAMRC" w:date="2025-08-27T09:58:00Z" w16du:dateUtc="2025-08-27T07:58:00Z">
                <w:rPr>
                  <w:noProof/>
                  <w:webHidden/>
                </w:rPr>
              </w:rPrChange>
            </w:rPr>
            <w:t>1</w:t>
          </w:r>
          <w:r w:rsidRPr="00154DF6">
            <w:rPr>
              <w:rFonts w:ascii="Arial" w:hAnsi="Arial" w:cs="Arial"/>
              <w:webHidden/>
              <w:rPrChange w:id="108" w:author="Augustine Khumalo | SAMRC" w:date="2025-08-27T09:58:00Z" w16du:dateUtc="2025-08-27T07:58:00Z">
                <w:rPr>
                  <w:noProof/>
                  <w:webHidden/>
                </w:rPr>
              </w:rPrChange>
            </w:rPr>
            <w:fldChar w:fldCharType="end"/>
          </w:r>
          <w:r w:rsidRPr="00154DF6">
            <w:rPr>
              <w:rStyle w:val="Hyperlink"/>
              <w:rFonts w:ascii="Arial" w:hAnsi="Arial" w:cs="Arial"/>
              <w:rPrChange w:id="109" w:author="Augustine Khumalo | SAMRC" w:date="2025-08-27T09:58:00Z" w16du:dateUtc="2025-08-27T07:58:00Z">
                <w:rPr>
                  <w:rStyle w:val="Hyperlink"/>
                  <w:noProof/>
                </w:rPr>
              </w:rPrChange>
            </w:rPr>
            <w:fldChar w:fldCharType="end"/>
          </w:r>
        </w:p>
        <w:p w14:paraId="59A43955" w14:textId="3F613B2E" w:rsidR="00154DF6" w:rsidRPr="00154DF6" w:rsidRDefault="00154DF6">
          <w:pPr>
            <w:pStyle w:val="TOC1"/>
            <w:tabs>
              <w:tab w:val="left" w:pos="480"/>
              <w:tab w:val="right" w:leader="dot" w:pos="9016"/>
            </w:tabs>
            <w:spacing w:line="360" w:lineRule="auto"/>
            <w:rPr>
              <w:rFonts w:ascii="Arial" w:eastAsiaTheme="minorEastAsia" w:hAnsi="Arial" w:cs="Arial"/>
              <w:rPrChange w:id="110" w:author="Augustine Khumalo | SAMRC" w:date="2025-08-27T09:58:00Z" w16du:dateUtc="2025-08-27T07:58:00Z">
                <w:rPr>
                  <w:rFonts w:eastAsiaTheme="minorEastAsia"/>
                  <w:noProof/>
                  <w:lang w:val="en-US"/>
                </w:rPr>
              </w:rPrChange>
            </w:rPr>
            <w:pPrChange w:id="111" w:author="Augustine Khumalo | SAMRC" w:date="2025-08-27T09:56:00Z" w16du:dateUtc="2025-08-27T07:56:00Z">
              <w:pPr>
                <w:pStyle w:val="TOC1"/>
                <w:tabs>
                  <w:tab w:val="left" w:pos="480"/>
                  <w:tab w:val="right" w:leader="dot" w:pos="9016"/>
                </w:tabs>
              </w:pPr>
            </w:pPrChange>
          </w:pPr>
          <w:r w:rsidRPr="00154DF6">
            <w:rPr>
              <w:rStyle w:val="Hyperlink"/>
              <w:rFonts w:ascii="Arial" w:hAnsi="Arial" w:cs="Arial"/>
              <w:rPrChange w:id="112" w:author="Augustine Khumalo | SAMRC" w:date="2025-08-27T09:58:00Z" w16du:dateUtc="2025-08-27T07:58:00Z">
                <w:rPr>
                  <w:rStyle w:val="Hyperlink"/>
                  <w:noProof/>
                </w:rPr>
              </w:rPrChange>
            </w:rPr>
            <w:fldChar w:fldCharType="begin"/>
          </w:r>
          <w:r w:rsidRPr="00154DF6">
            <w:rPr>
              <w:rStyle w:val="Hyperlink"/>
              <w:rFonts w:ascii="Arial" w:hAnsi="Arial" w:cs="Arial"/>
              <w:rPrChange w:id="113" w:author="Augustine Khumalo | SAMRC" w:date="2025-08-27T09:58:00Z" w16du:dateUtc="2025-08-27T07:58:00Z">
                <w:rPr>
                  <w:rStyle w:val="Hyperlink"/>
                  <w:noProof/>
                </w:rPr>
              </w:rPrChange>
            </w:rPr>
            <w:instrText xml:space="preserve"> </w:instrText>
          </w:r>
          <w:r w:rsidRPr="00154DF6">
            <w:rPr>
              <w:rFonts w:ascii="Arial" w:hAnsi="Arial" w:cs="Arial"/>
              <w:rPrChange w:id="114" w:author="Augustine Khumalo | SAMRC" w:date="2025-08-27T09:58:00Z" w16du:dateUtc="2025-08-27T07:58:00Z">
                <w:rPr>
                  <w:noProof/>
                </w:rPr>
              </w:rPrChange>
            </w:rPr>
            <w:instrText>HYPERLINK \l "_Toc207180872"</w:instrText>
          </w:r>
          <w:r w:rsidRPr="00154DF6">
            <w:rPr>
              <w:rStyle w:val="Hyperlink"/>
              <w:rFonts w:ascii="Arial" w:hAnsi="Arial" w:cs="Arial"/>
              <w:rPrChange w:id="115" w:author="Augustine Khumalo | SAMRC" w:date="2025-08-27T09:58:00Z" w16du:dateUtc="2025-08-27T07:58:00Z">
                <w:rPr>
                  <w:rStyle w:val="Hyperlink"/>
                  <w:noProof/>
                </w:rPr>
              </w:rPrChange>
            </w:rPr>
            <w:instrText xml:space="preserve"> </w:instrText>
          </w:r>
          <w:r w:rsidRPr="00DE4D7E">
            <w:rPr>
              <w:rStyle w:val="Hyperlink"/>
              <w:rFonts w:ascii="Arial" w:hAnsi="Arial" w:cs="Arial"/>
            </w:rPr>
          </w:r>
          <w:r w:rsidRPr="00154DF6">
            <w:rPr>
              <w:rStyle w:val="Hyperlink"/>
              <w:rFonts w:ascii="Arial" w:hAnsi="Arial" w:cs="Arial"/>
              <w:rPrChange w:id="116" w:author="Augustine Khumalo | SAMRC" w:date="2025-08-27T09:58:00Z" w16du:dateUtc="2025-08-27T07:58:00Z">
                <w:rPr>
                  <w:rStyle w:val="Hyperlink"/>
                  <w:noProof/>
                </w:rPr>
              </w:rPrChange>
            </w:rPr>
            <w:fldChar w:fldCharType="separate"/>
          </w:r>
          <w:r w:rsidRPr="00154DF6">
            <w:rPr>
              <w:rStyle w:val="Hyperlink"/>
              <w:rFonts w:ascii="Arial" w:hAnsi="Arial" w:cs="Arial"/>
              <w:b/>
              <w:bCs/>
              <w:rPrChange w:id="117" w:author="Augustine Khumalo | SAMRC" w:date="2025-08-27T09:58:00Z" w16du:dateUtc="2025-08-27T07:58:00Z">
                <w:rPr>
                  <w:rStyle w:val="Hyperlink"/>
                  <w:rFonts w:ascii="Arial" w:hAnsi="Arial" w:cs="Arial"/>
                  <w:b/>
                  <w:bCs/>
                  <w:noProof/>
                </w:rPr>
              </w:rPrChange>
            </w:rPr>
            <w:t>3.</w:t>
          </w:r>
          <w:r w:rsidRPr="00154DF6">
            <w:rPr>
              <w:rFonts w:ascii="Arial" w:eastAsiaTheme="minorEastAsia" w:hAnsi="Arial" w:cs="Arial"/>
              <w:rPrChange w:id="118" w:author="Augustine Khumalo | SAMRC" w:date="2025-08-27T09:58:00Z" w16du:dateUtc="2025-08-27T07:58:00Z">
                <w:rPr>
                  <w:rFonts w:eastAsiaTheme="minorEastAsia"/>
                  <w:noProof/>
                  <w:lang w:val="en-US"/>
                </w:rPr>
              </w:rPrChange>
            </w:rPr>
            <w:tab/>
          </w:r>
          <w:r w:rsidRPr="00154DF6">
            <w:rPr>
              <w:rStyle w:val="Hyperlink"/>
              <w:rFonts w:ascii="Arial" w:hAnsi="Arial" w:cs="Arial"/>
              <w:b/>
              <w:bCs/>
              <w:rPrChange w:id="119" w:author="Augustine Khumalo | SAMRC" w:date="2025-08-27T09:58:00Z" w16du:dateUtc="2025-08-27T07:58:00Z">
                <w:rPr>
                  <w:rStyle w:val="Hyperlink"/>
                  <w:rFonts w:ascii="Arial" w:hAnsi="Arial" w:cs="Arial"/>
                  <w:b/>
                  <w:bCs/>
                  <w:noProof/>
                </w:rPr>
              </w:rPrChange>
            </w:rPr>
            <w:t>Frontend Architecture</w:t>
          </w:r>
          <w:r w:rsidRPr="00154DF6">
            <w:rPr>
              <w:rFonts w:ascii="Arial" w:hAnsi="Arial" w:cs="Arial"/>
              <w:webHidden/>
              <w:rPrChange w:id="120" w:author="Augustine Khumalo | SAMRC" w:date="2025-08-27T09:58:00Z" w16du:dateUtc="2025-08-27T07:58:00Z">
                <w:rPr>
                  <w:noProof/>
                  <w:webHidden/>
                </w:rPr>
              </w:rPrChange>
            </w:rPr>
            <w:tab/>
          </w:r>
          <w:r w:rsidRPr="00154DF6">
            <w:rPr>
              <w:rFonts w:ascii="Arial" w:hAnsi="Arial" w:cs="Arial"/>
              <w:webHidden/>
              <w:rPrChange w:id="121" w:author="Augustine Khumalo | SAMRC" w:date="2025-08-27T09:58:00Z" w16du:dateUtc="2025-08-27T07:58:00Z">
                <w:rPr>
                  <w:noProof/>
                  <w:webHidden/>
                </w:rPr>
              </w:rPrChange>
            </w:rPr>
            <w:fldChar w:fldCharType="begin"/>
          </w:r>
          <w:r w:rsidRPr="00154DF6">
            <w:rPr>
              <w:rFonts w:ascii="Arial" w:hAnsi="Arial" w:cs="Arial"/>
              <w:webHidden/>
              <w:rPrChange w:id="122" w:author="Augustine Khumalo | SAMRC" w:date="2025-08-27T09:58:00Z" w16du:dateUtc="2025-08-27T07:58:00Z">
                <w:rPr>
                  <w:noProof/>
                  <w:webHidden/>
                </w:rPr>
              </w:rPrChange>
            </w:rPr>
            <w:instrText xml:space="preserve"> PAGEREF _Toc207180872 \h </w:instrText>
          </w:r>
          <w:r w:rsidRPr="00DE4D7E">
            <w:rPr>
              <w:rFonts w:ascii="Arial" w:hAnsi="Arial" w:cs="Arial"/>
              <w:webHidden/>
            </w:rPr>
          </w:r>
          <w:r w:rsidRPr="00154DF6">
            <w:rPr>
              <w:rFonts w:ascii="Arial" w:hAnsi="Arial" w:cs="Arial"/>
              <w:webHidden/>
              <w:rPrChange w:id="123" w:author="Augustine Khumalo | SAMRC" w:date="2025-08-27T09:58:00Z" w16du:dateUtc="2025-08-27T07:58:00Z">
                <w:rPr>
                  <w:noProof/>
                  <w:webHidden/>
                </w:rPr>
              </w:rPrChange>
            </w:rPr>
            <w:fldChar w:fldCharType="separate"/>
          </w:r>
          <w:r w:rsidRPr="00154DF6">
            <w:rPr>
              <w:rFonts w:ascii="Arial" w:hAnsi="Arial" w:cs="Arial"/>
              <w:webHidden/>
              <w:rPrChange w:id="124" w:author="Augustine Khumalo | SAMRC" w:date="2025-08-27T09:58:00Z" w16du:dateUtc="2025-08-27T07:58:00Z">
                <w:rPr>
                  <w:noProof/>
                  <w:webHidden/>
                </w:rPr>
              </w:rPrChange>
            </w:rPr>
            <w:t>2</w:t>
          </w:r>
          <w:r w:rsidRPr="00154DF6">
            <w:rPr>
              <w:rFonts w:ascii="Arial" w:hAnsi="Arial" w:cs="Arial"/>
              <w:webHidden/>
              <w:rPrChange w:id="125" w:author="Augustine Khumalo | SAMRC" w:date="2025-08-27T09:58:00Z" w16du:dateUtc="2025-08-27T07:58:00Z">
                <w:rPr>
                  <w:noProof/>
                  <w:webHidden/>
                </w:rPr>
              </w:rPrChange>
            </w:rPr>
            <w:fldChar w:fldCharType="end"/>
          </w:r>
          <w:r w:rsidRPr="00154DF6">
            <w:rPr>
              <w:rStyle w:val="Hyperlink"/>
              <w:rFonts w:ascii="Arial" w:hAnsi="Arial" w:cs="Arial"/>
              <w:rPrChange w:id="126" w:author="Augustine Khumalo | SAMRC" w:date="2025-08-27T09:58:00Z" w16du:dateUtc="2025-08-27T07:58:00Z">
                <w:rPr>
                  <w:rStyle w:val="Hyperlink"/>
                  <w:noProof/>
                </w:rPr>
              </w:rPrChange>
            </w:rPr>
            <w:fldChar w:fldCharType="end"/>
          </w:r>
        </w:p>
        <w:p w14:paraId="0C384940" w14:textId="6D26C866" w:rsidR="00154DF6" w:rsidRPr="00154DF6" w:rsidRDefault="00154DF6">
          <w:pPr>
            <w:pStyle w:val="TOC2"/>
            <w:tabs>
              <w:tab w:val="left" w:pos="960"/>
              <w:tab w:val="right" w:leader="dot" w:pos="9016"/>
            </w:tabs>
            <w:spacing w:line="360" w:lineRule="auto"/>
            <w:rPr>
              <w:rFonts w:ascii="Arial" w:eastAsiaTheme="minorEastAsia" w:hAnsi="Arial" w:cs="Arial"/>
              <w:rPrChange w:id="127" w:author="Augustine Khumalo | SAMRC" w:date="2025-08-27T09:58:00Z" w16du:dateUtc="2025-08-27T07:58:00Z">
                <w:rPr>
                  <w:rFonts w:eastAsiaTheme="minorEastAsia"/>
                  <w:noProof/>
                  <w:lang w:val="en-US"/>
                </w:rPr>
              </w:rPrChange>
            </w:rPr>
            <w:pPrChange w:id="128" w:author="Augustine Khumalo | SAMRC" w:date="2025-08-27T09:56:00Z" w16du:dateUtc="2025-08-27T07:56:00Z">
              <w:pPr>
                <w:pStyle w:val="TOC2"/>
                <w:tabs>
                  <w:tab w:val="left" w:pos="960"/>
                  <w:tab w:val="right" w:leader="dot" w:pos="9016"/>
                </w:tabs>
              </w:pPr>
            </w:pPrChange>
          </w:pPr>
          <w:r w:rsidRPr="00154DF6">
            <w:rPr>
              <w:rStyle w:val="Hyperlink"/>
              <w:rFonts w:ascii="Arial" w:hAnsi="Arial" w:cs="Arial"/>
              <w:rPrChange w:id="129" w:author="Augustine Khumalo | SAMRC" w:date="2025-08-27T09:58:00Z" w16du:dateUtc="2025-08-27T07:58:00Z">
                <w:rPr>
                  <w:rStyle w:val="Hyperlink"/>
                  <w:noProof/>
                </w:rPr>
              </w:rPrChange>
            </w:rPr>
            <w:fldChar w:fldCharType="begin"/>
          </w:r>
          <w:r w:rsidRPr="00154DF6">
            <w:rPr>
              <w:rStyle w:val="Hyperlink"/>
              <w:rFonts w:ascii="Arial" w:hAnsi="Arial" w:cs="Arial"/>
              <w:rPrChange w:id="130" w:author="Augustine Khumalo | SAMRC" w:date="2025-08-27T09:58:00Z" w16du:dateUtc="2025-08-27T07:58:00Z">
                <w:rPr>
                  <w:rStyle w:val="Hyperlink"/>
                  <w:noProof/>
                </w:rPr>
              </w:rPrChange>
            </w:rPr>
            <w:instrText xml:space="preserve"> </w:instrText>
          </w:r>
          <w:r w:rsidRPr="00154DF6">
            <w:rPr>
              <w:rFonts w:ascii="Arial" w:hAnsi="Arial" w:cs="Arial"/>
              <w:rPrChange w:id="131" w:author="Augustine Khumalo | SAMRC" w:date="2025-08-27T09:58:00Z" w16du:dateUtc="2025-08-27T07:58:00Z">
                <w:rPr>
                  <w:noProof/>
                </w:rPr>
              </w:rPrChange>
            </w:rPr>
            <w:instrText>HYPERLINK \l "_Toc207180873"</w:instrText>
          </w:r>
          <w:r w:rsidRPr="00154DF6">
            <w:rPr>
              <w:rStyle w:val="Hyperlink"/>
              <w:rFonts w:ascii="Arial" w:hAnsi="Arial" w:cs="Arial"/>
              <w:rPrChange w:id="132" w:author="Augustine Khumalo | SAMRC" w:date="2025-08-27T09:58:00Z" w16du:dateUtc="2025-08-27T07:58:00Z">
                <w:rPr>
                  <w:rStyle w:val="Hyperlink"/>
                  <w:noProof/>
                </w:rPr>
              </w:rPrChange>
            </w:rPr>
            <w:instrText xml:space="preserve"> </w:instrText>
          </w:r>
          <w:r w:rsidRPr="00DE4D7E">
            <w:rPr>
              <w:rStyle w:val="Hyperlink"/>
              <w:rFonts w:ascii="Arial" w:hAnsi="Arial" w:cs="Arial"/>
            </w:rPr>
          </w:r>
          <w:r w:rsidRPr="00154DF6">
            <w:rPr>
              <w:rStyle w:val="Hyperlink"/>
              <w:rFonts w:ascii="Arial" w:hAnsi="Arial" w:cs="Arial"/>
              <w:rPrChange w:id="133" w:author="Augustine Khumalo | SAMRC" w:date="2025-08-27T09:58:00Z" w16du:dateUtc="2025-08-27T07:58:00Z">
                <w:rPr>
                  <w:rStyle w:val="Hyperlink"/>
                  <w:noProof/>
                </w:rPr>
              </w:rPrChange>
            </w:rPr>
            <w:fldChar w:fldCharType="separate"/>
          </w:r>
          <w:r w:rsidRPr="00154DF6">
            <w:rPr>
              <w:rStyle w:val="Hyperlink"/>
              <w:rFonts w:ascii="Arial" w:hAnsi="Arial" w:cs="Arial"/>
              <w:rPrChange w:id="134" w:author="Augustine Khumalo | SAMRC" w:date="2025-08-27T09:58:00Z" w16du:dateUtc="2025-08-27T07:58:00Z">
                <w:rPr>
                  <w:rStyle w:val="Hyperlink"/>
                  <w:rFonts w:ascii="Arial" w:hAnsi="Arial" w:cs="Arial"/>
                  <w:noProof/>
                </w:rPr>
              </w:rPrChange>
            </w:rPr>
            <w:t>3.1.</w:t>
          </w:r>
          <w:r w:rsidRPr="00154DF6">
            <w:rPr>
              <w:rFonts w:ascii="Arial" w:eastAsiaTheme="minorEastAsia" w:hAnsi="Arial" w:cs="Arial"/>
              <w:rPrChange w:id="135" w:author="Augustine Khumalo | SAMRC" w:date="2025-08-27T09:58:00Z" w16du:dateUtc="2025-08-27T07:58:00Z">
                <w:rPr>
                  <w:rFonts w:eastAsiaTheme="minorEastAsia"/>
                  <w:noProof/>
                  <w:lang w:val="en-US"/>
                </w:rPr>
              </w:rPrChange>
            </w:rPr>
            <w:tab/>
          </w:r>
          <w:r w:rsidRPr="00154DF6">
            <w:rPr>
              <w:rStyle w:val="Hyperlink"/>
              <w:rFonts w:ascii="Arial" w:hAnsi="Arial" w:cs="Arial"/>
              <w:rPrChange w:id="136" w:author="Augustine Khumalo | SAMRC" w:date="2025-08-27T09:58:00Z" w16du:dateUtc="2025-08-27T07:58:00Z">
                <w:rPr>
                  <w:rStyle w:val="Hyperlink"/>
                  <w:rFonts w:ascii="Arial" w:hAnsi="Arial" w:cs="Arial"/>
                  <w:noProof/>
                </w:rPr>
              </w:rPrChange>
            </w:rPr>
            <w:t>View - UI Layer</w:t>
          </w:r>
          <w:r w:rsidRPr="00154DF6">
            <w:rPr>
              <w:rFonts w:ascii="Arial" w:hAnsi="Arial" w:cs="Arial"/>
              <w:webHidden/>
              <w:rPrChange w:id="137" w:author="Augustine Khumalo | SAMRC" w:date="2025-08-27T09:58:00Z" w16du:dateUtc="2025-08-27T07:58:00Z">
                <w:rPr>
                  <w:noProof/>
                  <w:webHidden/>
                </w:rPr>
              </w:rPrChange>
            </w:rPr>
            <w:tab/>
          </w:r>
          <w:r w:rsidRPr="00154DF6">
            <w:rPr>
              <w:rFonts w:ascii="Arial" w:hAnsi="Arial" w:cs="Arial"/>
              <w:webHidden/>
              <w:rPrChange w:id="138" w:author="Augustine Khumalo | SAMRC" w:date="2025-08-27T09:58:00Z" w16du:dateUtc="2025-08-27T07:58:00Z">
                <w:rPr>
                  <w:noProof/>
                  <w:webHidden/>
                </w:rPr>
              </w:rPrChange>
            </w:rPr>
            <w:fldChar w:fldCharType="begin"/>
          </w:r>
          <w:r w:rsidRPr="00154DF6">
            <w:rPr>
              <w:rFonts w:ascii="Arial" w:hAnsi="Arial" w:cs="Arial"/>
              <w:webHidden/>
              <w:rPrChange w:id="139" w:author="Augustine Khumalo | SAMRC" w:date="2025-08-27T09:58:00Z" w16du:dateUtc="2025-08-27T07:58:00Z">
                <w:rPr>
                  <w:noProof/>
                  <w:webHidden/>
                </w:rPr>
              </w:rPrChange>
            </w:rPr>
            <w:instrText xml:space="preserve"> PAGEREF _Toc207180873 \h </w:instrText>
          </w:r>
          <w:r w:rsidRPr="00DE4D7E">
            <w:rPr>
              <w:rFonts w:ascii="Arial" w:hAnsi="Arial" w:cs="Arial"/>
              <w:webHidden/>
            </w:rPr>
          </w:r>
          <w:r w:rsidRPr="00154DF6">
            <w:rPr>
              <w:rFonts w:ascii="Arial" w:hAnsi="Arial" w:cs="Arial"/>
              <w:webHidden/>
              <w:rPrChange w:id="140" w:author="Augustine Khumalo | SAMRC" w:date="2025-08-27T09:58:00Z" w16du:dateUtc="2025-08-27T07:58:00Z">
                <w:rPr>
                  <w:noProof/>
                  <w:webHidden/>
                </w:rPr>
              </w:rPrChange>
            </w:rPr>
            <w:fldChar w:fldCharType="separate"/>
          </w:r>
          <w:r w:rsidRPr="00154DF6">
            <w:rPr>
              <w:rFonts w:ascii="Arial" w:hAnsi="Arial" w:cs="Arial"/>
              <w:webHidden/>
              <w:rPrChange w:id="141" w:author="Augustine Khumalo | SAMRC" w:date="2025-08-27T09:58:00Z" w16du:dateUtc="2025-08-27T07:58:00Z">
                <w:rPr>
                  <w:noProof/>
                  <w:webHidden/>
                </w:rPr>
              </w:rPrChange>
            </w:rPr>
            <w:t>2</w:t>
          </w:r>
          <w:r w:rsidRPr="00154DF6">
            <w:rPr>
              <w:rFonts w:ascii="Arial" w:hAnsi="Arial" w:cs="Arial"/>
              <w:webHidden/>
              <w:rPrChange w:id="142" w:author="Augustine Khumalo | SAMRC" w:date="2025-08-27T09:58:00Z" w16du:dateUtc="2025-08-27T07:58:00Z">
                <w:rPr>
                  <w:noProof/>
                  <w:webHidden/>
                </w:rPr>
              </w:rPrChange>
            </w:rPr>
            <w:fldChar w:fldCharType="end"/>
          </w:r>
          <w:r w:rsidRPr="00154DF6">
            <w:rPr>
              <w:rStyle w:val="Hyperlink"/>
              <w:rFonts w:ascii="Arial" w:hAnsi="Arial" w:cs="Arial"/>
              <w:rPrChange w:id="143" w:author="Augustine Khumalo | SAMRC" w:date="2025-08-27T09:58:00Z" w16du:dateUtc="2025-08-27T07:58:00Z">
                <w:rPr>
                  <w:rStyle w:val="Hyperlink"/>
                  <w:noProof/>
                </w:rPr>
              </w:rPrChange>
            </w:rPr>
            <w:fldChar w:fldCharType="end"/>
          </w:r>
        </w:p>
        <w:p w14:paraId="665EC7C8" w14:textId="33C16923" w:rsidR="00154DF6" w:rsidRPr="00154DF6" w:rsidRDefault="00154DF6">
          <w:pPr>
            <w:pStyle w:val="TOC2"/>
            <w:tabs>
              <w:tab w:val="left" w:pos="960"/>
              <w:tab w:val="right" w:leader="dot" w:pos="9016"/>
            </w:tabs>
            <w:spacing w:line="360" w:lineRule="auto"/>
            <w:rPr>
              <w:rFonts w:ascii="Arial" w:eastAsiaTheme="minorEastAsia" w:hAnsi="Arial" w:cs="Arial"/>
              <w:rPrChange w:id="144" w:author="Augustine Khumalo | SAMRC" w:date="2025-08-27T09:58:00Z" w16du:dateUtc="2025-08-27T07:58:00Z">
                <w:rPr>
                  <w:rFonts w:eastAsiaTheme="minorEastAsia"/>
                  <w:noProof/>
                  <w:lang w:val="en-US"/>
                </w:rPr>
              </w:rPrChange>
            </w:rPr>
            <w:pPrChange w:id="145" w:author="Augustine Khumalo | SAMRC" w:date="2025-08-27T09:56:00Z" w16du:dateUtc="2025-08-27T07:56:00Z">
              <w:pPr>
                <w:pStyle w:val="TOC2"/>
                <w:tabs>
                  <w:tab w:val="left" w:pos="960"/>
                  <w:tab w:val="right" w:leader="dot" w:pos="9016"/>
                </w:tabs>
              </w:pPr>
            </w:pPrChange>
          </w:pPr>
          <w:r w:rsidRPr="00154DF6">
            <w:rPr>
              <w:rStyle w:val="Hyperlink"/>
              <w:rFonts w:ascii="Arial" w:hAnsi="Arial" w:cs="Arial"/>
              <w:rPrChange w:id="146" w:author="Augustine Khumalo | SAMRC" w:date="2025-08-27T09:58:00Z" w16du:dateUtc="2025-08-27T07:58:00Z">
                <w:rPr>
                  <w:rStyle w:val="Hyperlink"/>
                  <w:noProof/>
                </w:rPr>
              </w:rPrChange>
            </w:rPr>
            <w:fldChar w:fldCharType="begin"/>
          </w:r>
          <w:r w:rsidRPr="00154DF6">
            <w:rPr>
              <w:rStyle w:val="Hyperlink"/>
              <w:rFonts w:ascii="Arial" w:hAnsi="Arial" w:cs="Arial"/>
              <w:rPrChange w:id="147" w:author="Augustine Khumalo | SAMRC" w:date="2025-08-27T09:58:00Z" w16du:dateUtc="2025-08-27T07:58:00Z">
                <w:rPr>
                  <w:rStyle w:val="Hyperlink"/>
                  <w:noProof/>
                </w:rPr>
              </w:rPrChange>
            </w:rPr>
            <w:instrText xml:space="preserve"> </w:instrText>
          </w:r>
          <w:r w:rsidRPr="00154DF6">
            <w:rPr>
              <w:rFonts w:ascii="Arial" w:hAnsi="Arial" w:cs="Arial"/>
              <w:rPrChange w:id="148" w:author="Augustine Khumalo | SAMRC" w:date="2025-08-27T09:58:00Z" w16du:dateUtc="2025-08-27T07:58:00Z">
                <w:rPr>
                  <w:noProof/>
                </w:rPr>
              </w:rPrChange>
            </w:rPr>
            <w:instrText>HYPERLINK \l "_Toc207180874"</w:instrText>
          </w:r>
          <w:r w:rsidRPr="00154DF6">
            <w:rPr>
              <w:rStyle w:val="Hyperlink"/>
              <w:rFonts w:ascii="Arial" w:hAnsi="Arial" w:cs="Arial"/>
              <w:rPrChange w:id="149" w:author="Augustine Khumalo | SAMRC" w:date="2025-08-27T09:58:00Z" w16du:dateUtc="2025-08-27T07:58:00Z">
                <w:rPr>
                  <w:rStyle w:val="Hyperlink"/>
                  <w:noProof/>
                </w:rPr>
              </w:rPrChange>
            </w:rPr>
            <w:instrText xml:space="preserve"> </w:instrText>
          </w:r>
          <w:r w:rsidRPr="00DE4D7E">
            <w:rPr>
              <w:rStyle w:val="Hyperlink"/>
              <w:rFonts w:ascii="Arial" w:hAnsi="Arial" w:cs="Arial"/>
            </w:rPr>
          </w:r>
          <w:r w:rsidRPr="00154DF6">
            <w:rPr>
              <w:rStyle w:val="Hyperlink"/>
              <w:rFonts w:ascii="Arial" w:hAnsi="Arial" w:cs="Arial"/>
              <w:rPrChange w:id="150" w:author="Augustine Khumalo | SAMRC" w:date="2025-08-27T09:58:00Z" w16du:dateUtc="2025-08-27T07:58:00Z">
                <w:rPr>
                  <w:rStyle w:val="Hyperlink"/>
                  <w:noProof/>
                </w:rPr>
              </w:rPrChange>
            </w:rPr>
            <w:fldChar w:fldCharType="separate"/>
          </w:r>
          <w:r w:rsidRPr="00154DF6">
            <w:rPr>
              <w:rStyle w:val="Hyperlink"/>
              <w:rFonts w:ascii="Arial" w:hAnsi="Arial" w:cs="Arial"/>
              <w:rPrChange w:id="151" w:author="Augustine Khumalo | SAMRC" w:date="2025-08-27T09:58:00Z" w16du:dateUtc="2025-08-27T07:58:00Z">
                <w:rPr>
                  <w:rStyle w:val="Hyperlink"/>
                  <w:rFonts w:ascii="Arial" w:hAnsi="Arial" w:cs="Arial"/>
                  <w:noProof/>
                </w:rPr>
              </w:rPrChange>
            </w:rPr>
            <w:t>3.2.</w:t>
          </w:r>
          <w:r w:rsidRPr="00154DF6">
            <w:rPr>
              <w:rFonts w:ascii="Arial" w:eastAsiaTheme="minorEastAsia" w:hAnsi="Arial" w:cs="Arial"/>
              <w:rPrChange w:id="152" w:author="Augustine Khumalo | SAMRC" w:date="2025-08-27T09:58:00Z" w16du:dateUtc="2025-08-27T07:58:00Z">
                <w:rPr>
                  <w:rFonts w:eastAsiaTheme="minorEastAsia"/>
                  <w:noProof/>
                  <w:lang w:val="en-US"/>
                </w:rPr>
              </w:rPrChange>
            </w:rPr>
            <w:tab/>
          </w:r>
          <w:r w:rsidRPr="00154DF6">
            <w:rPr>
              <w:rStyle w:val="Hyperlink"/>
              <w:rFonts w:ascii="Arial" w:hAnsi="Arial" w:cs="Arial"/>
              <w:rPrChange w:id="153" w:author="Augustine Khumalo | SAMRC" w:date="2025-08-27T09:58:00Z" w16du:dateUtc="2025-08-27T07:58:00Z">
                <w:rPr>
                  <w:rStyle w:val="Hyperlink"/>
                  <w:rFonts w:ascii="Arial" w:hAnsi="Arial" w:cs="Arial"/>
                  <w:noProof/>
                </w:rPr>
              </w:rPrChange>
            </w:rPr>
            <w:t>ViewModel - Logic Layer</w:t>
          </w:r>
          <w:r w:rsidRPr="00154DF6">
            <w:rPr>
              <w:rFonts w:ascii="Arial" w:hAnsi="Arial" w:cs="Arial"/>
              <w:webHidden/>
              <w:rPrChange w:id="154" w:author="Augustine Khumalo | SAMRC" w:date="2025-08-27T09:58:00Z" w16du:dateUtc="2025-08-27T07:58:00Z">
                <w:rPr>
                  <w:noProof/>
                  <w:webHidden/>
                </w:rPr>
              </w:rPrChange>
            </w:rPr>
            <w:tab/>
          </w:r>
          <w:r w:rsidRPr="00154DF6">
            <w:rPr>
              <w:rFonts w:ascii="Arial" w:hAnsi="Arial" w:cs="Arial"/>
              <w:webHidden/>
              <w:rPrChange w:id="155" w:author="Augustine Khumalo | SAMRC" w:date="2025-08-27T09:58:00Z" w16du:dateUtc="2025-08-27T07:58:00Z">
                <w:rPr>
                  <w:noProof/>
                  <w:webHidden/>
                </w:rPr>
              </w:rPrChange>
            </w:rPr>
            <w:fldChar w:fldCharType="begin"/>
          </w:r>
          <w:r w:rsidRPr="00154DF6">
            <w:rPr>
              <w:rFonts w:ascii="Arial" w:hAnsi="Arial" w:cs="Arial"/>
              <w:webHidden/>
              <w:rPrChange w:id="156" w:author="Augustine Khumalo | SAMRC" w:date="2025-08-27T09:58:00Z" w16du:dateUtc="2025-08-27T07:58:00Z">
                <w:rPr>
                  <w:noProof/>
                  <w:webHidden/>
                </w:rPr>
              </w:rPrChange>
            </w:rPr>
            <w:instrText xml:space="preserve"> PAGEREF _Toc207180874 \h </w:instrText>
          </w:r>
          <w:r w:rsidRPr="00DE4D7E">
            <w:rPr>
              <w:rFonts w:ascii="Arial" w:hAnsi="Arial" w:cs="Arial"/>
              <w:webHidden/>
            </w:rPr>
          </w:r>
          <w:r w:rsidRPr="00154DF6">
            <w:rPr>
              <w:rFonts w:ascii="Arial" w:hAnsi="Arial" w:cs="Arial"/>
              <w:webHidden/>
              <w:rPrChange w:id="157" w:author="Augustine Khumalo | SAMRC" w:date="2025-08-27T09:58:00Z" w16du:dateUtc="2025-08-27T07:58:00Z">
                <w:rPr>
                  <w:noProof/>
                  <w:webHidden/>
                </w:rPr>
              </w:rPrChange>
            </w:rPr>
            <w:fldChar w:fldCharType="separate"/>
          </w:r>
          <w:r w:rsidRPr="00154DF6">
            <w:rPr>
              <w:rFonts w:ascii="Arial" w:hAnsi="Arial" w:cs="Arial"/>
              <w:webHidden/>
              <w:rPrChange w:id="158" w:author="Augustine Khumalo | SAMRC" w:date="2025-08-27T09:58:00Z" w16du:dateUtc="2025-08-27T07:58:00Z">
                <w:rPr>
                  <w:noProof/>
                  <w:webHidden/>
                </w:rPr>
              </w:rPrChange>
            </w:rPr>
            <w:t>3</w:t>
          </w:r>
          <w:r w:rsidRPr="00154DF6">
            <w:rPr>
              <w:rFonts w:ascii="Arial" w:hAnsi="Arial" w:cs="Arial"/>
              <w:webHidden/>
              <w:rPrChange w:id="159" w:author="Augustine Khumalo | SAMRC" w:date="2025-08-27T09:58:00Z" w16du:dateUtc="2025-08-27T07:58:00Z">
                <w:rPr>
                  <w:noProof/>
                  <w:webHidden/>
                </w:rPr>
              </w:rPrChange>
            </w:rPr>
            <w:fldChar w:fldCharType="end"/>
          </w:r>
          <w:r w:rsidRPr="00154DF6">
            <w:rPr>
              <w:rStyle w:val="Hyperlink"/>
              <w:rFonts w:ascii="Arial" w:hAnsi="Arial" w:cs="Arial"/>
              <w:rPrChange w:id="160" w:author="Augustine Khumalo | SAMRC" w:date="2025-08-27T09:58:00Z" w16du:dateUtc="2025-08-27T07:58:00Z">
                <w:rPr>
                  <w:rStyle w:val="Hyperlink"/>
                  <w:noProof/>
                </w:rPr>
              </w:rPrChange>
            </w:rPr>
            <w:fldChar w:fldCharType="end"/>
          </w:r>
        </w:p>
        <w:p w14:paraId="5D2331F3" w14:textId="626EFBBC" w:rsidR="00154DF6" w:rsidRPr="00154DF6" w:rsidRDefault="00154DF6">
          <w:pPr>
            <w:pStyle w:val="TOC2"/>
            <w:tabs>
              <w:tab w:val="left" w:pos="960"/>
              <w:tab w:val="right" w:leader="dot" w:pos="9016"/>
            </w:tabs>
            <w:spacing w:line="360" w:lineRule="auto"/>
            <w:rPr>
              <w:rFonts w:ascii="Arial" w:eastAsiaTheme="minorEastAsia" w:hAnsi="Arial" w:cs="Arial"/>
              <w:rPrChange w:id="161" w:author="Augustine Khumalo | SAMRC" w:date="2025-08-27T09:58:00Z" w16du:dateUtc="2025-08-27T07:58:00Z">
                <w:rPr>
                  <w:rFonts w:eastAsiaTheme="minorEastAsia"/>
                  <w:noProof/>
                  <w:lang w:val="en-US"/>
                </w:rPr>
              </w:rPrChange>
            </w:rPr>
            <w:pPrChange w:id="162" w:author="Augustine Khumalo | SAMRC" w:date="2025-08-27T09:56:00Z" w16du:dateUtc="2025-08-27T07:56:00Z">
              <w:pPr>
                <w:pStyle w:val="TOC2"/>
                <w:tabs>
                  <w:tab w:val="left" w:pos="960"/>
                  <w:tab w:val="right" w:leader="dot" w:pos="9016"/>
                </w:tabs>
              </w:pPr>
            </w:pPrChange>
          </w:pPr>
          <w:r w:rsidRPr="00154DF6">
            <w:rPr>
              <w:rStyle w:val="Hyperlink"/>
              <w:rFonts w:ascii="Arial" w:hAnsi="Arial" w:cs="Arial"/>
              <w:rPrChange w:id="163" w:author="Augustine Khumalo | SAMRC" w:date="2025-08-27T09:58:00Z" w16du:dateUtc="2025-08-27T07:58:00Z">
                <w:rPr>
                  <w:rStyle w:val="Hyperlink"/>
                  <w:noProof/>
                </w:rPr>
              </w:rPrChange>
            </w:rPr>
            <w:fldChar w:fldCharType="begin"/>
          </w:r>
          <w:r w:rsidRPr="00154DF6">
            <w:rPr>
              <w:rStyle w:val="Hyperlink"/>
              <w:rFonts w:ascii="Arial" w:hAnsi="Arial" w:cs="Arial"/>
              <w:rPrChange w:id="164" w:author="Augustine Khumalo | SAMRC" w:date="2025-08-27T09:58:00Z" w16du:dateUtc="2025-08-27T07:58:00Z">
                <w:rPr>
                  <w:rStyle w:val="Hyperlink"/>
                  <w:noProof/>
                </w:rPr>
              </w:rPrChange>
            </w:rPr>
            <w:instrText xml:space="preserve"> </w:instrText>
          </w:r>
          <w:r w:rsidRPr="00154DF6">
            <w:rPr>
              <w:rFonts w:ascii="Arial" w:hAnsi="Arial" w:cs="Arial"/>
              <w:rPrChange w:id="165" w:author="Augustine Khumalo | SAMRC" w:date="2025-08-27T09:58:00Z" w16du:dateUtc="2025-08-27T07:58:00Z">
                <w:rPr>
                  <w:noProof/>
                </w:rPr>
              </w:rPrChange>
            </w:rPr>
            <w:instrText>HYPERLINK \l "_Toc207180875"</w:instrText>
          </w:r>
          <w:r w:rsidRPr="00154DF6">
            <w:rPr>
              <w:rStyle w:val="Hyperlink"/>
              <w:rFonts w:ascii="Arial" w:hAnsi="Arial" w:cs="Arial"/>
              <w:rPrChange w:id="166" w:author="Augustine Khumalo | SAMRC" w:date="2025-08-27T09:58:00Z" w16du:dateUtc="2025-08-27T07:58:00Z">
                <w:rPr>
                  <w:rStyle w:val="Hyperlink"/>
                  <w:noProof/>
                </w:rPr>
              </w:rPrChange>
            </w:rPr>
            <w:instrText xml:space="preserve"> </w:instrText>
          </w:r>
          <w:r w:rsidRPr="00DE4D7E">
            <w:rPr>
              <w:rStyle w:val="Hyperlink"/>
              <w:rFonts w:ascii="Arial" w:hAnsi="Arial" w:cs="Arial"/>
            </w:rPr>
          </w:r>
          <w:r w:rsidRPr="00154DF6">
            <w:rPr>
              <w:rStyle w:val="Hyperlink"/>
              <w:rFonts w:ascii="Arial" w:hAnsi="Arial" w:cs="Arial"/>
              <w:rPrChange w:id="167" w:author="Augustine Khumalo | SAMRC" w:date="2025-08-27T09:58:00Z" w16du:dateUtc="2025-08-27T07:58:00Z">
                <w:rPr>
                  <w:rStyle w:val="Hyperlink"/>
                  <w:noProof/>
                </w:rPr>
              </w:rPrChange>
            </w:rPr>
            <w:fldChar w:fldCharType="separate"/>
          </w:r>
          <w:r w:rsidRPr="00154DF6">
            <w:rPr>
              <w:rStyle w:val="Hyperlink"/>
              <w:rFonts w:ascii="Arial" w:hAnsi="Arial" w:cs="Arial"/>
              <w:rPrChange w:id="168" w:author="Augustine Khumalo | SAMRC" w:date="2025-08-27T09:58:00Z" w16du:dateUtc="2025-08-27T07:58:00Z">
                <w:rPr>
                  <w:rStyle w:val="Hyperlink"/>
                  <w:rFonts w:ascii="Arial" w:hAnsi="Arial" w:cs="Arial"/>
                  <w:noProof/>
                </w:rPr>
              </w:rPrChange>
            </w:rPr>
            <w:t>3.3.</w:t>
          </w:r>
          <w:r w:rsidRPr="00154DF6">
            <w:rPr>
              <w:rFonts w:ascii="Arial" w:eastAsiaTheme="minorEastAsia" w:hAnsi="Arial" w:cs="Arial"/>
              <w:rPrChange w:id="169" w:author="Augustine Khumalo | SAMRC" w:date="2025-08-27T09:58:00Z" w16du:dateUtc="2025-08-27T07:58:00Z">
                <w:rPr>
                  <w:rFonts w:eastAsiaTheme="minorEastAsia"/>
                  <w:noProof/>
                  <w:lang w:val="en-US"/>
                </w:rPr>
              </w:rPrChange>
            </w:rPr>
            <w:tab/>
          </w:r>
          <w:r w:rsidRPr="00154DF6">
            <w:rPr>
              <w:rStyle w:val="Hyperlink"/>
              <w:rFonts w:ascii="Arial" w:hAnsi="Arial" w:cs="Arial"/>
              <w:rPrChange w:id="170" w:author="Augustine Khumalo | SAMRC" w:date="2025-08-27T09:58:00Z" w16du:dateUtc="2025-08-27T07:58:00Z">
                <w:rPr>
                  <w:rStyle w:val="Hyperlink"/>
                  <w:rFonts w:ascii="Arial" w:hAnsi="Arial" w:cs="Arial"/>
                  <w:noProof/>
                </w:rPr>
              </w:rPrChange>
            </w:rPr>
            <w:t>Model — API Gateways</w:t>
          </w:r>
          <w:r w:rsidRPr="00154DF6">
            <w:rPr>
              <w:rFonts w:ascii="Arial" w:hAnsi="Arial" w:cs="Arial"/>
              <w:webHidden/>
              <w:rPrChange w:id="171" w:author="Augustine Khumalo | SAMRC" w:date="2025-08-27T09:58:00Z" w16du:dateUtc="2025-08-27T07:58:00Z">
                <w:rPr>
                  <w:noProof/>
                  <w:webHidden/>
                </w:rPr>
              </w:rPrChange>
            </w:rPr>
            <w:tab/>
          </w:r>
          <w:r w:rsidRPr="00154DF6">
            <w:rPr>
              <w:rFonts w:ascii="Arial" w:hAnsi="Arial" w:cs="Arial"/>
              <w:webHidden/>
              <w:rPrChange w:id="172" w:author="Augustine Khumalo | SAMRC" w:date="2025-08-27T09:58:00Z" w16du:dateUtc="2025-08-27T07:58:00Z">
                <w:rPr>
                  <w:noProof/>
                  <w:webHidden/>
                </w:rPr>
              </w:rPrChange>
            </w:rPr>
            <w:fldChar w:fldCharType="begin"/>
          </w:r>
          <w:r w:rsidRPr="00154DF6">
            <w:rPr>
              <w:rFonts w:ascii="Arial" w:hAnsi="Arial" w:cs="Arial"/>
              <w:webHidden/>
              <w:rPrChange w:id="173" w:author="Augustine Khumalo | SAMRC" w:date="2025-08-27T09:58:00Z" w16du:dateUtc="2025-08-27T07:58:00Z">
                <w:rPr>
                  <w:noProof/>
                  <w:webHidden/>
                </w:rPr>
              </w:rPrChange>
            </w:rPr>
            <w:instrText xml:space="preserve"> PAGEREF _Toc207180875 \h </w:instrText>
          </w:r>
          <w:r w:rsidRPr="00DE4D7E">
            <w:rPr>
              <w:rFonts w:ascii="Arial" w:hAnsi="Arial" w:cs="Arial"/>
              <w:webHidden/>
            </w:rPr>
          </w:r>
          <w:r w:rsidRPr="00154DF6">
            <w:rPr>
              <w:rFonts w:ascii="Arial" w:hAnsi="Arial" w:cs="Arial"/>
              <w:webHidden/>
              <w:rPrChange w:id="174" w:author="Augustine Khumalo | SAMRC" w:date="2025-08-27T09:58:00Z" w16du:dateUtc="2025-08-27T07:58:00Z">
                <w:rPr>
                  <w:noProof/>
                  <w:webHidden/>
                </w:rPr>
              </w:rPrChange>
            </w:rPr>
            <w:fldChar w:fldCharType="separate"/>
          </w:r>
          <w:r w:rsidRPr="00154DF6">
            <w:rPr>
              <w:rFonts w:ascii="Arial" w:hAnsi="Arial" w:cs="Arial"/>
              <w:webHidden/>
              <w:rPrChange w:id="175" w:author="Augustine Khumalo | SAMRC" w:date="2025-08-27T09:58:00Z" w16du:dateUtc="2025-08-27T07:58:00Z">
                <w:rPr>
                  <w:noProof/>
                  <w:webHidden/>
                </w:rPr>
              </w:rPrChange>
            </w:rPr>
            <w:t>3</w:t>
          </w:r>
          <w:r w:rsidRPr="00154DF6">
            <w:rPr>
              <w:rFonts w:ascii="Arial" w:hAnsi="Arial" w:cs="Arial"/>
              <w:webHidden/>
              <w:rPrChange w:id="176" w:author="Augustine Khumalo | SAMRC" w:date="2025-08-27T09:58:00Z" w16du:dateUtc="2025-08-27T07:58:00Z">
                <w:rPr>
                  <w:noProof/>
                  <w:webHidden/>
                </w:rPr>
              </w:rPrChange>
            </w:rPr>
            <w:fldChar w:fldCharType="end"/>
          </w:r>
          <w:r w:rsidRPr="00154DF6">
            <w:rPr>
              <w:rStyle w:val="Hyperlink"/>
              <w:rFonts w:ascii="Arial" w:hAnsi="Arial" w:cs="Arial"/>
              <w:rPrChange w:id="177" w:author="Augustine Khumalo | SAMRC" w:date="2025-08-27T09:58:00Z" w16du:dateUtc="2025-08-27T07:58:00Z">
                <w:rPr>
                  <w:rStyle w:val="Hyperlink"/>
                  <w:noProof/>
                </w:rPr>
              </w:rPrChange>
            </w:rPr>
            <w:fldChar w:fldCharType="end"/>
          </w:r>
        </w:p>
        <w:p w14:paraId="2A401F81" w14:textId="0E2CA76F" w:rsidR="00154DF6" w:rsidRPr="00154DF6" w:rsidRDefault="00154DF6">
          <w:pPr>
            <w:pStyle w:val="TOC1"/>
            <w:tabs>
              <w:tab w:val="left" w:pos="480"/>
              <w:tab w:val="right" w:leader="dot" w:pos="9016"/>
            </w:tabs>
            <w:spacing w:line="360" w:lineRule="auto"/>
            <w:rPr>
              <w:rFonts w:ascii="Arial" w:eastAsiaTheme="minorEastAsia" w:hAnsi="Arial" w:cs="Arial"/>
              <w:rPrChange w:id="178" w:author="Augustine Khumalo | SAMRC" w:date="2025-08-27T09:58:00Z" w16du:dateUtc="2025-08-27T07:58:00Z">
                <w:rPr>
                  <w:rFonts w:eastAsiaTheme="minorEastAsia"/>
                  <w:noProof/>
                  <w:lang w:val="en-US"/>
                </w:rPr>
              </w:rPrChange>
            </w:rPr>
            <w:pPrChange w:id="179" w:author="Augustine Khumalo | SAMRC" w:date="2025-08-27T09:56:00Z" w16du:dateUtc="2025-08-27T07:56:00Z">
              <w:pPr>
                <w:pStyle w:val="TOC1"/>
                <w:tabs>
                  <w:tab w:val="left" w:pos="480"/>
                  <w:tab w:val="right" w:leader="dot" w:pos="9016"/>
                </w:tabs>
              </w:pPr>
            </w:pPrChange>
          </w:pPr>
          <w:r w:rsidRPr="00154DF6">
            <w:rPr>
              <w:rStyle w:val="Hyperlink"/>
              <w:rFonts w:ascii="Arial" w:hAnsi="Arial" w:cs="Arial"/>
              <w:rPrChange w:id="180" w:author="Augustine Khumalo | SAMRC" w:date="2025-08-27T09:58:00Z" w16du:dateUtc="2025-08-27T07:58:00Z">
                <w:rPr>
                  <w:rStyle w:val="Hyperlink"/>
                  <w:noProof/>
                </w:rPr>
              </w:rPrChange>
            </w:rPr>
            <w:fldChar w:fldCharType="begin"/>
          </w:r>
          <w:r w:rsidRPr="00154DF6">
            <w:rPr>
              <w:rStyle w:val="Hyperlink"/>
              <w:rFonts w:ascii="Arial" w:hAnsi="Arial" w:cs="Arial"/>
              <w:rPrChange w:id="181" w:author="Augustine Khumalo | SAMRC" w:date="2025-08-27T09:58:00Z" w16du:dateUtc="2025-08-27T07:58:00Z">
                <w:rPr>
                  <w:rStyle w:val="Hyperlink"/>
                  <w:noProof/>
                </w:rPr>
              </w:rPrChange>
            </w:rPr>
            <w:instrText xml:space="preserve"> </w:instrText>
          </w:r>
          <w:r w:rsidRPr="00154DF6">
            <w:rPr>
              <w:rFonts w:ascii="Arial" w:hAnsi="Arial" w:cs="Arial"/>
              <w:rPrChange w:id="182" w:author="Augustine Khumalo | SAMRC" w:date="2025-08-27T09:58:00Z" w16du:dateUtc="2025-08-27T07:58:00Z">
                <w:rPr>
                  <w:noProof/>
                </w:rPr>
              </w:rPrChange>
            </w:rPr>
            <w:instrText>HYPERLINK \l "_Toc207180876"</w:instrText>
          </w:r>
          <w:r w:rsidRPr="00154DF6">
            <w:rPr>
              <w:rStyle w:val="Hyperlink"/>
              <w:rFonts w:ascii="Arial" w:hAnsi="Arial" w:cs="Arial"/>
              <w:rPrChange w:id="183" w:author="Augustine Khumalo | SAMRC" w:date="2025-08-27T09:58:00Z" w16du:dateUtc="2025-08-27T07:58:00Z">
                <w:rPr>
                  <w:rStyle w:val="Hyperlink"/>
                  <w:noProof/>
                </w:rPr>
              </w:rPrChange>
            </w:rPr>
            <w:instrText xml:space="preserve"> </w:instrText>
          </w:r>
          <w:r w:rsidRPr="00DE4D7E">
            <w:rPr>
              <w:rStyle w:val="Hyperlink"/>
              <w:rFonts w:ascii="Arial" w:hAnsi="Arial" w:cs="Arial"/>
            </w:rPr>
          </w:r>
          <w:r w:rsidRPr="00154DF6">
            <w:rPr>
              <w:rStyle w:val="Hyperlink"/>
              <w:rFonts w:ascii="Arial" w:hAnsi="Arial" w:cs="Arial"/>
              <w:rPrChange w:id="184" w:author="Augustine Khumalo | SAMRC" w:date="2025-08-27T09:58:00Z" w16du:dateUtc="2025-08-27T07:58:00Z">
                <w:rPr>
                  <w:rStyle w:val="Hyperlink"/>
                  <w:noProof/>
                </w:rPr>
              </w:rPrChange>
            </w:rPr>
            <w:fldChar w:fldCharType="separate"/>
          </w:r>
          <w:r w:rsidRPr="00154DF6">
            <w:rPr>
              <w:rStyle w:val="Hyperlink"/>
              <w:rFonts w:ascii="Arial" w:hAnsi="Arial" w:cs="Arial"/>
              <w:b/>
              <w:bCs/>
              <w:rPrChange w:id="185" w:author="Augustine Khumalo | SAMRC" w:date="2025-08-27T09:58:00Z" w16du:dateUtc="2025-08-27T07:58:00Z">
                <w:rPr>
                  <w:rStyle w:val="Hyperlink"/>
                  <w:rFonts w:ascii="Arial" w:hAnsi="Arial" w:cs="Arial"/>
                  <w:b/>
                  <w:bCs/>
                  <w:noProof/>
                </w:rPr>
              </w:rPrChange>
            </w:rPr>
            <w:t>4.</w:t>
          </w:r>
          <w:r w:rsidRPr="00154DF6">
            <w:rPr>
              <w:rFonts w:ascii="Arial" w:eastAsiaTheme="minorEastAsia" w:hAnsi="Arial" w:cs="Arial"/>
              <w:rPrChange w:id="186" w:author="Augustine Khumalo | SAMRC" w:date="2025-08-27T09:58:00Z" w16du:dateUtc="2025-08-27T07:58:00Z">
                <w:rPr>
                  <w:rFonts w:eastAsiaTheme="minorEastAsia"/>
                  <w:noProof/>
                  <w:lang w:val="en-US"/>
                </w:rPr>
              </w:rPrChange>
            </w:rPr>
            <w:tab/>
          </w:r>
          <w:r w:rsidRPr="00154DF6">
            <w:rPr>
              <w:rStyle w:val="Hyperlink"/>
              <w:rFonts w:ascii="Arial" w:hAnsi="Arial" w:cs="Arial"/>
              <w:b/>
              <w:bCs/>
              <w:rPrChange w:id="187" w:author="Augustine Khumalo | SAMRC" w:date="2025-08-27T09:58:00Z" w16du:dateUtc="2025-08-27T07:58:00Z">
                <w:rPr>
                  <w:rStyle w:val="Hyperlink"/>
                  <w:rFonts w:ascii="Arial" w:hAnsi="Arial" w:cs="Arial"/>
                  <w:b/>
                  <w:bCs/>
                  <w:noProof/>
                </w:rPr>
              </w:rPrChange>
            </w:rPr>
            <w:t>Back-end Architecture</w:t>
          </w:r>
          <w:r w:rsidRPr="00154DF6">
            <w:rPr>
              <w:rFonts w:ascii="Arial" w:hAnsi="Arial" w:cs="Arial"/>
              <w:webHidden/>
              <w:rPrChange w:id="188" w:author="Augustine Khumalo | SAMRC" w:date="2025-08-27T09:58:00Z" w16du:dateUtc="2025-08-27T07:58:00Z">
                <w:rPr>
                  <w:noProof/>
                  <w:webHidden/>
                </w:rPr>
              </w:rPrChange>
            </w:rPr>
            <w:tab/>
          </w:r>
          <w:r w:rsidRPr="00154DF6">
            <w:rPr>
              <w:rFonts w:ascii="Arial" w:hAnsi="Arial" w:cs="Arial"/>
              <w:webHidden/>
              <w:rPrChange w:id="189" w:author="Augustine Khumalo | SAMRC" w:date="2025-08-27T09:58:00Z" w16du:dateUtc="2025-08-27T07:58:00Z">
                <w:rPr>
                  <w:noProof/>
                  <w:webHidden/>
                </w:rPr>
              </w:rPrChange>
            </w:rPr>
            <w:fldChar w:fldCharType="begin"/>
          </w:r>
          <w:r w:rsidRPr="00154DF6">
            <w:rPr>
              <w:rFonts w:ascii="Arial" w:hAnsi="Arial" w:cs="Arial"/>
              <w:webHidden/>
              <w:rPrChange w:id="190" w:author="Augustine Khumalo | SAMRC" w:date="2025-08-27T09:58:00Z" w16du:dateUtc="2025-08-27T07:58:00Z">
                <w:rPr>
                  <w:noProof/>
                  <w:webHidden/>
                </w:rPr>
              </w:rPrChange>
            </w:rPr>
            <w:instrText xml:space="preserve"> PAGEREF _Toc207180876 \h </w:instrText>
          </w:r>
          <w:r w:rsidRPr="00DE4D7E">
            <w:rPr>
              <w:rFonts w:ascii="Arial" w:hAnsi="Arial" w:cs="Arial"/>
              <w:webHidden/>
            </w:rPr>
          </w:r>
          <w:r w:rsidRPr="00154DF6">
            <w:rPr>
              <w:rFonts w:ascii="Arial" w:hAnsi="Arial" w:cs="Arial"/>
              <w:webHidden/>
              <w:rPrChange w:id="191" w:author="Augustine Khumalo | SAMRC" w:date="2025-08-27T09:58:00Z" w16du:dateUtc="2025-08-27T07:58:00Z">
                <w:rPr>
                  <w:noProof/>
                  <w:webHidden/>
                </w:rPr>
              </w:rPrChange>
            </w:rPr>
            <w:fldChar w:fldCharType="separate"/>
          </w:r>
          <w:r w:rsidRPr="00154DF6">
            <w:rPr>
              <w:rFonts w:ascii="Arial" w:hAnsi="Arial" w:cs="Arial"/>
              <w:webHidden/>
              <w:rPrChange w:id="192" w:author="Augustine Khumalo | SAMRC" w:date="2025-08-27T09:58:00Z" w16du:dateUtc="2025-08-27T07:58:00Z">
                <w:rPr>
                  <w:noProof/>
                  <w:webHidden/>
                </w:rPr>
              </w:rPrChange>
            </w:rPr>
            <w:t>4</w:t>
          </w:r>
          <w:r w:rsidRPr="00154DF6">
            <w:rPr>
              <w:rFonts w:ascii="Arial" w:hAnsi="Arial" w:cs="Arial"/>
              <w:webHidden/>
              <w:rPrChange w:id="193" w:author="Augustine Khumalo | SAMRC" w:date="2025-08-27T09:58:00Z" w16du:dateUtc="2025-08-27T07:58:00Z">
                <w:rPr>
                  <w:noProof/>
                  <w:webHidden/>
                </w:rPr>
              </w:rPrChange>
            </w:rPr>
            <w:fldChar w:fldCharType="end"/>
          </w:r>
          <w:r w:rsidRPr="00154DF6">
            <w:rPr>
              <w:rStyle w:val="Hyperlink"/>
              <w:rFonts w:ascii="Arial" w:hAnsi="Arial" w:cs="Arial"/>
              <w:rPrChange w:id="194" w:author="Augustine Khumalo | SAMRC" w:date="2025-08-27T09:58:00Z" w16du:dateUtc="2025-08-27T07:58:00Z">
                <w:rPr>
                  <w:rStyle w:val="Hyperlink"/>
                  <w:noProof/>
                </w:rPr>
              </w:rPrChange>
            </w:rPr>
            <w:fldChar w:fldCharType="end"/>
          </w:r>
        </w:p>
        <w:p w14:paraId="790564BD" w14:textId="7F2ABCE5" w:rsidR="00154DF6" w:rsidRPr="00154DF6" w:rsidRDefault="00154DF6">
          <w:pPr>
            <w:pStyle w:val="TOC2"/>
            <w:tabs>
              <w:tab w:val="left" w:pos="960"/>
              <w:tab w:val="right" w:leader="dot" w:pos="9016"/>
            </w:tabs>
            <w:spacing w:line="360" w:lineRule="auto"/>
            <w:rPr>
              <w:rFonts w:ascii="Arial" w:eastAsiaTheme="minorEastAsia" w:hAnsi="Arial" w:cs="Arial"/>
              <w:rPrChange w:id="195" w:author="Augustine Khumalo | SAMRC" w:date="2025-08-27T09:58:00Z" w16du:dateUtc="2025-08-27T07:58:00Z">
                <w:rPr>
                  <w:rFonts w:eastAsiaTheme="minorEastAsia"/>
                  <w:noProof/>
                  <w:lang w:val="en-US"/>
                </w:rPr>
              </w:rPrChange>
            </w:rPr>
            <w:pPrChange w:id="196" w:author="Augustine Khumalo | SAMRC" w:date="2025-08-27T09:56:00Z" w16du:dateUtc="2025-08-27T07:56:00Z">
              <w:pPr>
                <w:pStyle w:val="TOC2"/>
                <w:tabs>
                  <w:tab w:val="left" w:pos="960"/>
                  <w:tab w:val="right" w:leader="dot" w:pos="9016"/>
                </w:tabs>
              </w:pPr>
            </w:pPrChange>
          </w:pPr>
          <w:r w:rsidRPr="00154DF6">
            <w:rPr>
              <w:rStyle w:val="Hyperlink"/>
              <w:rFonts w:ascii="Arial" w:hAnsi="Arial" w:cs="Arial"/>
              <w:rPrChange w:id="197" w:author="Augustine Khumalo | SAMRC" w:date="2025-08-27T09:58:00Z" w16du:dateUtc="2025-08-27T07:58:00Z">
                <w:rPr>
                  <w:rStyle w:val="Hyperlink"/>
                  <w:noProof/>
                </w:rPr>
              </w:rPrChange>
            </w:rPr>
            <w:fldChar w:fldCharType="begin"/>
          </w:r>
          <w:r w:rsidRPr="00154DF6">
            <w:rPr>
              <w:rStyle w:val="Hyperlink"/>
              <w:rFonts w:ascii="Arial" w:hAnsi="Arial" w:cs="Arial"/>
              <w:rPrChange w:id="198" w:author="Augustine Khumalo | SAMRC" w:date="2025-08-27T09:58:00Z" w16du:dateUtc="2025-08-27T07:58:00Z">
                <w:rPr>
                  <w:rStyle w:val="Hyperlink"/>
                  <w:noProof/>
                </w:rPr>
              </w:rPrChange>
            </w:rPr>
            <w:instrText xml:space="preserve"> </w:instrText>
          </w:r>
          <w:r w:rsidRPr="00154DF6">
            <w:rPr>
              <w:rFonts w:ascii="Arial" w:hAnsi="Arial" w:cs="Arial"/>
              <w:rPrChange w:id="199" w:author="Augustine Khumalo | SAMRC" w:date="2025-08-27T09:58:00Z" w16du:dateUtc="2025-08-27T07:58:00Z">
                <w:rPr>
                  <w:noProof/>
                </w:rPr>
              </w:rPrChange>
            </w:rPr>
            <w:instrText>HYPERLINK \l "_Toc207180877"</w:instrText>
          </w:r>
          <w:r w:rsidRPr="00154DF6">
            <w:rPr>
              <w:rStyle w:val="Hyperlink"/>
              <w:rFonts w:ascii="Arial" w:hAnsi="Arial" w:cs="Arial"/>
              <w:rPrChange w:id="200" w:author="Augustine Khumalo | SAMRC" w:date="2025-08-27T09:58:00Z" w16du:dateUtc="2025-08-27T07:58:00Z">
                <w:rPr>
                  <w:rStyle w:val="Hyperlink"/>
                  <w:noProof/>
                </w:rPr>
              </w:rPrChange>
            </w:rPr>
            <w:instrText xml:space="preserve"> </w:instrText>
          </w:r>
          <w:r w:rsidRPr="00DE4D7E">
            <w:rPr>
              <w:rStyle w:val="Hyperlink"/>
              <w:rFonts w:ascii="Arial" w:hAnsi="Arial" w:cs="Arial"/>
            </w:rPr>
          </w:r>
          <w:r w:rsidRPr="00154DF6">
            <w:rPr>
              <w:rStyle w:val="Hyperlink"/>
              <w:rFonts w:ascii="Arial" w:hAnsi="Arial" w:cs="Arial"/>
              <w:rPrChange w:id="201" w:author="Augustine Khumalo | SAMRC" w:date="2025-08-27T09:58:00Z" w16du:dateUtc="2025-08-27T07:58:00Z">
                <w:rPr>
                  <w:rStyle w:val="Hyperlink"/>
                  <w:noProof/>
                </w:rPr>
              </w:rPrChange>
            </w:rPr>
            <w:fldChar w:fldCharType="separate"/>
          </w:r>
          <w:r w:rsidRPr="00154DF6">
            <w:rPr>
              <w:rStyle w:val="Hyperlink"/>
              <w:rFonts w:ascii="Arial" w:hAnsi="Arial" w:cs="Arial"/>
              <w:rPrChange w:id="202" w:author="Augustine Khumalo | SAMRC" w:date="2025-08-27T09:58:00Z" w16du:dateUtc="2025-08-27T07:58:00Z">
                <w:rPr>
                  <w:rStyle w:val="Hyperlink"/>
                  <w:rFonts w:ascii="Arial" w:hAnsi="Arial" w:cs="Arial"/>
                  <w:noProof/>
                </w:rPr>
              </w:rPrChange>
            </w:rPr>
            <w:t>4.1.</w:t>
          </w:r>
          <w:r w:rsidRPr="00154DF6">
            <w:rPr>
              <w:rFonts w:ascii="Arial" w:eastAsiaTheme="minorEastAsia" w:hAnsi="Arial" w:cs="Arial"/>
              <w:rPrChange w:id="203" w:author="Augustine Khumalo | SAMRC" w:date="2025-08-27T09:58:00Z" w16du:dateUtc="2025-08-27T07:58:00Z">
                <w:rPr>
                  <w:rFonts w:eastAsiaTheme="minorEastAsia"/>
                  <w:noProof/>
                  <w:lang w:val="en-US"/>
                </w:rPr>
              </w:rPrChange>
            </w:rPr>
            <w:tab/>
          </w:r>
          <w:r w:rsidRPr="00154DF6">
            <w:rPr>
              <w:rStyle w:val="Hyperlink"/>
              <w:rFonts w:ascii="Arial" w:hAnsi="Arial" w:cs="Arial"/>
              <w:rPrChange w:id="204" w:author="Augustine Khumalo | SAMRC" w:date="2025-08-27T09:58:00Z" w16du:dateUtc="2025-08-27T07:58:00Z">
                <w:rPr>
                  <w:rStyle w:val="Hyperlink"/>
                  <w:rFonts w:ascii="Arial" w:hAnsi="Arial" w:cs="Arial"/>
                  <w:noProof/>
                </w:rPr>
              </w:rPrChange>
            </w:rPr>
            <w:t>Item harmonisation Service</w:t>
          </w:r>
          <w:r w:rsidRPr="00154DF6">
            <w:rPr>
              <w:rFonts w:ascii="Arial" w:hAnsi="Arial" w:cs="Arial"/>
              <w:webHidden/>
              <w:rPrChange w:id="205" w:author="Augustine Khumalo | SAMRC" w:date="2025-08-27T09:58:00Z" w16du:dateUtc="2025-08-27T07:58:00Z">
                <w:rPr>
                  <w:noProof/>
                  <w:webHidden/>
                </w:rPr>
              </w:rPrChange>
            </w:rPr>
            <w:tab/>
          </w:r>
          <w:r w:rsidRPr="00154DF6">
            <w:rPr>
              <w:rFonts w:ascii="Arial" w:hAnsi="Arial" w:cs="Arial"/>
              <w:webHidden/>
              <w:rPrChange w:id="206" w:author="Augustine Khumalo | SAMRC" w:date="2025-08-27T09:58:00Z" w16du:dateUtc="2025-08-27T07:58:00Z">
                <w:rPr>
                  <w:noProof/>
                  <w:webHidden/>
                </w:rPr>
              </w:rPrChange>
            </w:rPr>
            <w:fldChar w:fldCharType="begin"/>
          </w:r>
          <w:r w:rsidRPr="00154DF6">
            <w:rPr>
              <w:rFonts w:ascii="Arial" w:hAnsi="Arial" w:cs="Arial"/>
              <w:webHidden/>
              <w:rPrChange w:id="207" w:author="Augustine Khumalo | SAMRC" w:date="2025-08-27T09:58:00Z" w16du:dateUtc="2025-08-27T07:58:00Z">
                <w:rPr>
                  <w:noProof/>
                  <w:webHidden/>
                </w:rPr>
              </w:rPrChange>
            </w:rPr>
            <w:instrText xml:space="preserve"> PAGEREF _Toc207180877 \h </w:instrText>
          </w:r>
          <w:r w:rsidRPr="00DE4D7E">
            <w:rPr>
              <w:rFonts w:ascii="Arial" w:hAnsi="Arial" w:cs="Arial"/>
              <w:webHidden/>
            </w:rPr>
          </w:r>
          <w:r w:rsidRPr="00154DF6">
            <w:rPr>
              <w:rFonts w:ascii="Arial" w:hAnsi="Arial" w:cs="Arial"/>
              <w:webHidden/>
              <w:rPrChange w:id="208" w:author="Augustine Khumalo | SAMRC" w:date="2025-08-27T09:58:00Z" w16du:dateUtc="2025-08-27T07:58:00Z">
                <w:rPr>
                  <w:noProof/>
                  <w:webHidden/>
                </w:rPr>
              </w:rPrChange>
            </w:rPr>
            <w:fldChar w:fldCharType="separate"/>
          </w:r>
          <w:r w:rsidRPr="00154DF6">
            <w:rPr>
              <w:rFonts w:ascii="Arial" w:hAnsi="Arial" w:cs="Arial"/>
              <w:webHidden/>
              <w:rPrChange w:id="209" w:author="Augustine Khumalo | SAMRC" w:date="2025-08-27T09:58:00Z" w16du:dateUtc="2025-08-27T07:58:00Z">
                <w:rPr>
                  <w:noProof/>
                  <w:webHidden/>
                </w:rPr>
              </w:rPrChange>
            </w:rPr>
            <w:t>5</w:t>
          </w:r>
          <w:r w:rsidRPr="00154DF6">
            <w:rPr>
              <w:rFonts w:ascii="Arial" w:hAnsi="Arial" w:cs="Arial"/>
              <w:webHidden/>
              <w:rPrChange w:id="210" w:author="Augustine Khumalo | SAMRC" w:date="2025-08-27T09:58:00Z" w16du:dateUtc="2025-08-27T07:58:00Z">
                <w:rPr>
                  <w:noProof/>
                  <w:webHidden/>
                </w:rPr>
              </w:rPrChange>
            </w:rPr>
            <w:fldChar w:fldCharType="end"/>
          </w:r>
          <w:r w:rsidRPr="00154DF6">
            <w:rPr>
              <w:rStyle w:val="Hyperlink"/>
              <w:rFonts w:ascii="Arial" w:hAnsi="Arial" w:cs="Arial"/>
              <w:rPrChange w:id="211" w:author="Augustine Khumalo | SAMRC" w:date="2025-08-27T09:58:00Z" w16du:dateUtc="2025-08-27T07:58:00Z">
                <w:rPr>
                  <w:rStyle w:val="Hyperlink"/>
                  <w:noProof/>
                </w:rPr>
              </w:rPrChange>
            </w:rPr>
            <w:fldChar w:fldCharType="end"/>
          </w:r>
        </w:p>
        <w:p w14:paraId="5EF68E6F" w14:textId="282AFA34" w:rsidR="00154DF6" w:rsidRPr="00154DF6" w:rsidRDefault="00154DF6">
          <w:pPr>
            <w:pStyle w:val="TOC2"/>
            <w:tabs>
              <w:tab w:val="left" w:pos="960"/>
              <w:tab w:val="right" w:leader="dot" w:pos="9016"/>
            </w:tabs>
            <w:spacing w:line="360" w:lineRule="auto"/>
            <w:rPr>
              <w:rFonts w:ascii="Arial" w:eastAsiaTheme="minorEastAsia" w:hAnsi="Arial" w:cs="Arial"/>
              <w:rPrChange w:id="212" w:author="Augustine Khumalo | SAMRC" w:date="2025-08-27T09:58:00Z" w16du:dateUtc="2025-08-27T07:58:00Z">
                <w:rPr>
                  <w:rFonts w:eastAsiaTheme="minorEastAsia"/>
                  <w:noProof/>
                  <w:lang w:val="en-US"/>
                </w:rPr>
              </w:rPrChange>
            </w:rPr>
            <w:pPrChange w:id="213" w:author="Augustine Khumalo | SAMRC" w:date="2025-08-27T09:56:00Z" w16du:dateUtc="2025-08-27T07:56:00Z">
              <w:pPr>
                <w:pStyle w:val="TOC2"/>
                <w:tabs>
                  <w:tab w:val="left" w:pos="960"/>
                  <w:tab w:val="right" w:leader="dot" w:pos="9016"/>
                </w:tabs>
              </w:pPr>
            </w:pPrChange>
          </w:pPr>
          <w:r w:rsidRPr="00154DF6">
            <w:rPr>
              <w:rStyle w:val="Hyperlink"/>
              <w:rFonts w:ascii="Arial" w:hAnsi="Arial" w:cs="Arial"/>
              <w:rPrChange w:id="214" w:author="Augustine Khumalo | SAMRC" w:date="2025-08-27T09:58:00Z" w16du:dateUtc="2025-08-27T07:58:00Z">
                <w:rPr>
                  <w:rStyle w:val="Hyperlink"/>
                  <w:noProof/>
                </w:rPr>
              </w:rPrChange>
            </w:rPr>
            <w:fldChar w:fldCharType="begin"/>
          </w:r>
          <w:r w:rsidRPr="00154DF6">
            <w:rPr>
              <w:rStyle w:val="Hyperlink"/>
              <w:rFonts w:ascii="Arial" w:hAnsi="Arial" w:cs="Arial"/>
              <w:rPrChange w:id="215" w:author="Augustine Khumalo | SAMRC" w:date="2025-08-27T09:58:00Z" w16du:dateUtc="2025-08-27T07:58:00Z">
                <w:rPr>
                  <w:rStyle w:val="Hyperlink"/>
                  <w:noProof/>
                </w:rPr>
              </w:rPrChange>
            </w:rPr>
            <w:instrText xml:space="preserve"> </w:instrText>
          </w:r>
          <w:r w:rsidRPr="00154DF6">
            <w:rPr>
              <w:rFonts w:ascii="Arial" w:hAnsi="Arial" w:cs="Arial"/>
              <w:rPrChange w:id="216" w:author="Augustine Khumalo | SAMRC" w:date="2025-08-27T09:58:00Z" w16du:dateUtc="2025-08-27T07:58:00Z">
                <w:rPr>
                  <w:noProof/>
                </w:rPr>
              </w:rPrChange>
            </w:rPr>
            <w:instrText>HYPERLINK \l "_Toc207180878"</w:instrText>
          </w:r>
          <w:r w:rsidRPr="00154DF6">
            <w:rPr>
              <w:rStyle w:val="Hyperlink"/>
              <w:rFonts w:ascii="Arial" w:hAnsi="Arial" w:cs="Arial"/>
              <w:rPrChange w:id="217" w:author="Augustine Khumalo | SAMRC" w:date="2025-08-27T09:58:00Z" w16du:dateUtc="2025-08-27T07:58:00Z">
                <w:rPr>
                  <w:rStyle w:val="Hyperlink"/>
                  <w:noProof/>
                </w:rPr>
              </w:rPrChange>
            </w:rPr>
            <w:instrText xml:space="preserve"> </w:instrText>
          </w:r>
          <w:r w:rsidRPr="00DE4D7E">
            <w:rPr>
              <w:rStyle w:val="Hyperlink"/>
              <w:rFonts w:ascii="Arial" w:hAnsi="Arial" w:cs="Arial"/>
            </w:rPr>
          </w:r>
          <w:r w:rsidRPr="00154DF6">
            <w:rPr>
              <w:rStyle w:val="Hyperlink"/>
              <w:rFonts w:ascii="Arial" w:hAnsi="Arial" w:cs="Arial"/>
              <w:rPrChange w:id="218" w:author="Augustine Khumalo | SAMRC" w:date="2025-08-27T09:58:00Z" w16du:dateUtc="2025-08-27T07:58:00Z">
                <w:rPr>
                  <w:rStyle w:val="Hyperlink"/>
                  <w:noProof/>
                </w:rPr>
              </w:rPrChange>
            </w:rPr>
            <w:fldChar w:fldCharType="separate"/>
          </w:r>
          <w:r w:rsidRPr="00154DF6">
            <w:rPr>
              <w:rStyle w:val="Hyperlink"/>
              <w:rFonts w:ascii="Arial" w:hAnsi="Arial" w:cs="Arial"/>
              <w:rPrChange w:id="219" w:author="Augustine Khumalo | SAMRC" w:date="2025-08-27T09:58:00Z" w16du:dateUtc="2025-08-27T07:58:00Z">
                <w:rPr>
                  <w:rStyle w:val="Hyperlink"/>
                  <w:rFonts w:ascii="Arial" w:hAnsi="Arial" w:cs="Arial"/>
                  <w:noProof/>
                </w:rPr>
              </w:rPrChange>
            </w:rPr>
            <w:t>4.2.</w:t>
          </w:r>
          <w:r w:rsidRPr="00154DF6">
            <w:rPr>
              <w:rFonts w:ascii="Arial" w:eastAsiaTheme="minorEastAsia" w:hAnsi="Arial" w:cs="Arial"/>
              <w:rPrChange w:id="220" w:author="Augustine Khumalo | SAMRC" w:date="2025-08-27T09:58:00Z" w16du:dateUtc="2025-08-27T07:58:00Z">
                <w:rPr>
                  <w:rFonts w:eastAsiaTheme="minorEastAsia"/>
                  <w:noProof/>
                  <w:lang w:val="en-US"/>
                </w:rPr>
              </w:rPrChange>
            </w:rPr>
            <w:tab/>
          </w:r>
          <w:r w:rsidRPr="00154DF6">
            <w:rPr>
              <w:rStyle w:val="Hyperlink"/>
              <w:rFonts w:ascii="Arial" w:hAnsi="Arial" w:cs="Arial"/>
              <w:rPrChange w:id="221" w:author="Augustine Khumalo | SAMRC" w:date="2025-08-27T09:58:00Z" w16du:dateUtc="2025-08-27T07:58:00Z">
                <w:rPr>
                  <w:rStyle w:val="Hyperlink"/>
                  <w:rFonts w:ascii="Arial" w:hAnsi="Arial" w:cs="Arial"/>
                  <w:noProof/>
                </w:rPr>
              </w:rPrChange>
            </w:rPr>
            <w:t>Data Discovery Service</w:t>
          </w:r>
          <w:r w:rsidRPr="00154DF6">
            <w:rPr>
              <w:rFonts w:ascii="Arial" w:hAnsi="Arial" w:cs="Arial"/>
              <w:webHidden/>
              <w:rPrChange w:id="222" w:author="Augustine Khumalo | SAMRC" w:date="2025-08-27T09:58:00Z" w16du:dateUtc="2025-08-27T07:58:00Z">
                <w:rPr>
                  <w:noProof/>
                  <w:webHidden/>
                </w:rPr>
              </w:rPrChange>
            </w:rPr>
            <w:tab/>
          </w:r>
          <w:r w:rsidRPr="00154DF6">
            <w:rPr>
              <w:rFonts w:ascii="Arial" w:hAnsi="Arial" w:cs="Arial"/>
              <w:webHidden/>
              <w:rPrChange w:id="223" w:author="Augustine Khumalo | SAMRC" w:date="2025-08-27T09:58:00Z" w16du:dateUtc="2025-08-27T07:58:00Z">
                <w:rPr>
                  <w:noProof/>
                  <w:webHidden/>
                </w:rPr>
              </w:rPrChange>
            </w:rPr>
            <w:fldChar w:fldCharType="begin"/>
          </w:r>
          <w:r w:rsidRPr="00154DF6">
            <w:rPr>
              <w:rFonts w:ascii="Arial" w:hAnsi="Arial" w:cs="Arial"/>
              <w:webHidden/>
              <w:rPrChange w:id="224" w:author="Augustine Khumalo | SAMRC" w:date="2025-08-27T09:58:00Z" w16du:dateUtc="2025-08-27T07:58:00Z">
                <w:rPr>
                  <w:noProof/>
                  <w:webHidden/>
                </w:rPr>
              </w:rPrChange>
            </w:rPr>
            <w:instrText xml:space="preserve"> PAGEREF _Toc207180878 \h </w:instrText>
          </w:r>
          <w:r w:rsidRPr="00DE4D7E">
            <w:rPr>
              <w:rFonts w:ascii="Arial" w:hAnsi="Arial" w:cs="Arial"/>
              <w:webHidden/>
            </w:rPr>
          </w:r>
          <w:r w:rsidRPr="00154DF6">
            <w:rPr>
              <w:rFonts w:ascii="Arial" w:hAnsi="Arial" w:cs="Arial"/>
              <w:webHidden/>
              <w:rPrChange w:id="225" w:author="Augustine Khumalo | SAMRC" w:date="2025-08-27T09:58:00Z" w16du:dateUtc="2025-08-27T07:58:00Z">
                <w:rPr>
                  <w:noProof/>
                  <w:webHidden/>
                </w:rPr>
              </w:rPrChange>
            </w:rPr>
            <w:fldChar w:fldCharType="separate"/>
          </w:r>
          <w:r w:rsidRPr="00154DF6">
            <w:rPr>
              <w:rFonts w:ascii="Arial" w:hAnsi="Arial" w:cs="Arial"/>
              <w:webHidden/>
              <w:rPrChange w:id="226" w:author="Augustine Khumalo | SAMRC" w:date="2025-08-27T09:58:00Z" w16du:dateUtc="2025-08-27T07:58:00Z">
                <w:rPr>
                  <w:noProof/>
                  <w:webHidden/>
                </w:rPr>
              </w:rPrChange>
            </w:rPr>
            <w:t>7</w:t>
          </w:r>
          <w:r w:rsidRPr="00154DF6">
            <w:rPr>
              <w:rFonts w:ascii="Arial" w:hAnsi="Arial" w:cs="Arial"/>
              <w:webHidden/>
              <w:rPrChange w:id="227" w:author="Augustine Khumalo | SAMRC" w:date="2025-08-27T09:58:00Z" w16du:dateUtc="2025-08-27T07:58:00Z">
                <w:rPr>
                  <w:noProof/>
                  <w:webHidden/>
                </w:rPr>
              </w:rPrChange>
            </w:rPr>
            <w:fldChar w:fldCharType="end"/>
          </w:r>
          <w:r w:rsidRPr="00154DF6">
            <w:rPr>
              <w:rStyle w:val="Hyperlink"/>
              <w:rFonts w:ascii="Arial" w:hAnsi="Arial" w:cs="Arial"/>
              <w:rPrChange w:id="228" w:author="Augustine Khumalo | SAMRC" w:date="2025-08-27T09:58:00Z" w16du:dateUtc="2025-08-27T07:58:00Z">
                <w:rPr>
                  <w:rStyle w:val="Hyperlink"/>
                  <w:noProof/>
                </w:rPr>
              </w:rPrChange>
            </w:rPr>
            <w:fldChar w:fldCharType="end"/>
          </w:r>
        </w:p>
        <w:p w14:paraId="33C32831" w14:textId="4BFD595B" w:rsidR="00154DF6" w:rsidRPr="00154DF6" w:rsidRDefault="00154DF6">
          <w:pPr>
            <w:pStyle w:val="TOC2"/>
            <w:tabs>
              <w:tab w:val="left" w:pos="960"/>
              <w:tab w:val="right" w:leader="dot" w:pos="9016"/>
            </w:tabs>
            <w:spacing w:line="360" w:lineRule="auto"/>
            <w:rPr>
              <w:rFonts w:ascii="Arial" w:eastAsiaTheme="minorEastAsia" w:hAnsi="Arial" w:cs="Arial"/>
              <w:rPrChange w:id="229" w:author="Augustine Khumalo | SAMRC" w:date="2025-08-27T09:58:00Z" w16du:dateUtc="2025-08-27T07:58:00Z">
                <w:rPr>
                  <w:rFonts w:eastAsiaTheme="minorEastAsia"/>
                  <w:noProof/>
                  <w:lang w:val="en-US"/>
                </w:rPr>
              </w:rPrChange>
            </w:rPr>
            <w:pPrChange w:id="230" w:author="Augustine Khumalo | SAMRC" w:date="2025-08-27T09:56:00Z" w16du:dateUtc="2025-08-27T07:56:00Z">
              <w:pPr>
                <w:pStyle w:val="TOC2"/>
                <w:tabs>
                  <w:tab w:val="left" w:pos="960"/>
                  <w:tab w:val="right" w:leader="dot" w:pos="9016"/>
                </w:tabs>
              </w:pPr>
            </w:pPrChange>
          </w:pPr>
          <w:r w:rsidRPr="00154DF6">
            <w:rPr>
              <w:rStyle w:val="Hyperlink"/>
              <w:rFonts w:ascii="Arial" w:hAnsi="Arial" w:cs="Arial"/>
              <w:rPrChange w:id="231" w:author="Augustine Khumalo | SAMRC" w:date="2025-08-27T09:58:00Z" w16du:dateUtc="2025-08-27T07:58:00Z">
                <w:rPr>
                  <w:rStyle w:val="Hyperlink"/>
                  <w:noProof/>
                </w:rPr>
              </w:rPrChange>
            </w:rPr>
            <w:fldChar w:fldCharType="begin"/>
          </w:r>
          <w:r w:rsidRPr="00154DF6">
            <w:rPr>
              <w:rStyle w:val="Hyperlink"/>
              <w:rFonts w:ascii="Arial" w:hAnsi="Arial" w:cs="Arial"/>
              <w:rPrChange w:id="232" w:author="Augustine Khumalo | SAMRC" w:date="2025-08-27T09:58:00Z" w16du:dateUtc="2025-08-27T07:58:00Z">
                <w:rPr>
                  <w:rStyle w:val="Hyperlink"/>
                  <w:noProof/>
                </w:rPr>
              </w:rPrChange>
            </w:rPr>
            <w:instrText xml:space="preserve"> </w:instrText>
          </w:r>
          <w:r w:rsidRPr="00154DF6">
            <w:rPr>
              <w:rFonts w:ascii="Arial" w:hAnsi="Arial" w:cs="Arial"/>
              <w:rPrChange w:id="233" w:author="Augustine Khumalo | SAMRC" w:date="2025-08-27T09:58:00Z" w16du:dateUtc="2025-08-27T07:58:00Z">
                <w:rPr>
                  <w:noProof/>
                </w:rPr>
              </w:rPrChange>
            </w:rPr>
            <w:instrText>HYPERLINK \l "_Toc207180879"</w:instrText>
          </w:r>
          <w:r w:rsidRPr="00154DF6">
            <w:rPr>
              <w:rStyle w:val="Hyperlink"/>
              <w:rFonts w:ascii="Arial" w:hAnsi="Arial" w:cs="Arial"/>
              <w:rPrChange w:id="234" w:author="Augustine Khumalo | SAMRC" w:date="2025-08-27T09:58:00Z" w16du:dateUtc="2025-08-27T07:58:00Z">
                <w:rPr>
                  <w:rStyle w:val="Hyperlink"/>
                  <w:noProof/>
                </w:rPr>
              </w:rPrChange>
            </w:rPr>
            <w:instrText xml:space="preserve"> </w:instrText>
          </w:r>
          <w:r w:rsidRPr="00DE4D7E">
            <w:rPr>
              <w:rStyle w:val="Hyperlink"/>
              <w:rFonts w:ascii="Arial" w:hAnsi="Arial" w:cs="Arial"/>
            </w:rPr>
          </w:r>
          <w:r w:rsidRPr="00154DF6">
            <w:rPr>
              <w:rStyle w:val="Hyperlink"/>
              <w:rFonts w:ascii="Arial" w:hAnsi="Arial" w:cs="Arial"/>
              <w:rPrChange w:id="235" w:author="Augustine Khumalo | SAMRC" w:date="2025-08-27T09:58:00Z" w16du:dateUtc="2025-08-27T07:58:00Z">
                <w:rPr>
                  <w:rStyle w:val="Hyperlink"/>
                  <w:noProof/>
                </w:rPr>
              </w:rPrChange>
            </w:rPr>
            <w:fldChar w:fldCharType="separate"/>
          </w:r>
          <w:r w:rsidRPr="00154DF6">
            <w:rPr>
              <w:rStyle w:val="Hyperlink"/>
              <w:rFonts w:ascii="Arial" w:hAnsi="Arial" w:cs="Arial"/>
              <w:rPrChange w:id="236" w:author="Augustine Khumalo | SAMRC" w:date="2025-08-27T09:58:00Z" w16du:dateUtc="2025-08-27T07:58:00Z">
                <w:rPr>
                  <w:rStyle w:val="Hyperlink"/>
                  <w:rFonts w:ascii="Arial" w:hAnsi="Arial" w:cs="Arial"/>
                  <w:noProof/>
                </w:rPr>
              </w:rPrChange>
            </w:rPr>
            <w:t>4.3.</w:t>
          </w:r>
          <w:r w:rsidRPr="00154DF6">
            <w:rPr>
              <w:rFonts w:ascii="Arial" w:eastAsiaTheme="minorEastAsia" w:hAnsi="Arial" w:cs="Arial"/>
              <w:rPrChange w:id="237" w:author="Augustine Khumalo | SAMRC" w:date="2025-08-27T09:58:00Z" w16du:dateUtc="2025-08-27T07:58:00Z">
                <w:rPr>
                  <w:rFonts w:eastAsiaTheme="minorEastAsia"/>
                  <w:noProof/>
                  <w:lang w:val="en-US"/>
                </w:rPr>
              </w:rPrChange>
            </w:rPr>
            <w:tab/>
          </w:r>
          <w:r w:rsidRPr="00154DF6">
            <w:rPr>
              <w:rStyle w:val="Hyperlink"/>
              <w:rFonts w:ascii="Arial" w:hAnsi="Arial" w:cs="Arial"/>
              <w:rPrChange w:id="238" w:author="Augustine Khumalo | SAMRC" w:date="2025-08-27T09:58:00Z" w16du:dateUtc="2025-08-27T07:58:00Z">
                <w:rPr>
                  <w:rStyle w:val="Hyperlink"/>
                  <w:rFonts w:ascii="Arial" w:hAnsi="Arial" w:cs="Arial"/>
                  <w:noProof/>
                </w:rPr>
              </w:rPrChange>
            </w:rPr>
            <w:t>Data Harmonisation Service (PoC)</w:t>
          </w:r>
          <w:r w:rsidRPr="00154DF6">
            <w:rPr>
              <w:rFonts w:ascii="Arial" w:hAnsi="Arial" w:cs="Arial"/>
              <w:webHidden/>
              <w:rPrChange w:id="239" w:author="Augustine Khumalo | SAMRC" w:date="2025-08-27T09:58:00Z" w16du:dateUtc="2025-08-27T07:58:00Z">
                <w:rPr>
                  <w:noProof/>
                  <w:webHidden/>
                </w:rPr>
              </w:rPrChange>
            </w:rPr>
            <w:tab/>
          </w:r>
          <w:r w:rsidRPr="00154DF6">
            <w:rPr>
              <w:rFonts w:ascii="Arial" w:hAnsi="Arial" w:cs="Arial"/>
              <w:webHidden/>
              <w:rPrChange w:id="240" w:author="Augustine Khumalo | SAMRC" w:date="2025-08-27T09:58:00Z" w16du:dateUtc="2025-08-27T07:58:00Z">
                <w:rPr>
                  <w:noProof/>
                  <w:webHidden/>
                </w:rPr>
              </w:rPrChange>
            </w:rPr>
            <w:fldChar w:fldCharType="begin"/>
          </w:r>
          <w:r w:rsidRPr="00154DF6">
            <w:rPr>
              <w:rFonts w:ascii="Arial" w:hAnsi="Arial" w:cs="Arial"/>
              <w:webHidden/>
              <w:rPrChange w:id="241" w:author="Augustine Khumalo | SAMRC" w:date="2025-08-27T09:58:00Z" w16du:dateUtc="2025-08-27T07:58:00Z">
                <w:rPr>
                  <w:noProof/>
                  <w:webHidden/>
                </w:rPr>
              </w:rPrChange>
            </w:rPr>
            <w:instrText xml:space="preserve"> PAGEREF _Toc207180879 \h </w:instrText>
          </w:r>
          <w:r w:rsidRPr="00DE4D7E">
            <w:rPr>
              <w:rFonts w:ascii="Arial" w:hAnsi="Arial" w:cs="Arial"/>
              <w:webHidden/>
            </w:rPr>
          </w:r>
          <w:r w:rsidRPr="00154DF6">
            <w:rPr>
              <w:rFonts w:ascii="Arial" w:hAnsi="Arial" w:cs="Arial"/>
              <w:webHidden/>
              <w:rPrChange w:id="242" w:author="Augustine Khumalo | SAMRC" w:date="2025-08-27T09:58:00Z" w16du:dateUtc="2025-08-27T07:58:00Z">
                <w:rPr>
                  <w:noProof/>
                  <w:webHidden/>
                </w:rPr>
              </w:rPrChange>
            </w:rPr>
            <w:fldChar w:fldCharType="separate"/>
          </w:r>
          <w:r w:rsidRPr="00154DF6">
            <w:rPr>
              <w:rFonts w:ascii="Arial" w:hAnsi="Arial" w:cs="Arial"/>
              <w:webHidden/>
              <w:rPrChange w:id="243" w:author="Augustine Khumalo | SAMRC" w:date="2025-08-27T09:58:00Z" w16du:dateUtc="2025-08-27T07:58:00Z">
                <w:rPr>
                  <w:noProof/>
                  <w:webHidden/>
                </w:rPr>
              </w:rPrChange>
            </w:rPr>
            <w:t>9</w:t>
          </w:r>
          <w:r w:rsidRPr="00154DF6">
            <w:rPr>
              <w:rFonts w:ascii="Arial" w:hAnsi="Arial" w:cs="Arial"/>
              <w:webHidden/>
              <w:rPrChange w:id="244" w:author="Augustine Khumalo | SAMRC" w:date="2025-08-27T09:58:00Z" w16du:dateUtc="2025-08-27T07:58:00Z">
                <w:rPr>
                  <w:noProof/>
                  <w:webHidden/>
                </w:rPr>
              </w:rPrChange>
            </w:rPr>
            <w:fldChar w:fldCharType="end"/>
          </w:r>
          <w:r w:rsidRPr="00154DF6">
            <w:rPr>
              <w:rStyle w:val="Hyperlink"/>
              <w:rFonts w:ascii="Arial" w:hAnsi="Arial" w:cs="Arial"/>
              <w:rPrChange w:id="245" w:author="Augustine Khumalo | SAMRC" w:date="2025-08-27T09:58:00Z" w16du:dateUtc="2025-08-27T07:58:00Z">
                <w:rPr>
                  <w:rStyle w:val="Hyperlink"/>
                  <w:noProof/>
                </w:rPr>
              </w:rPrChange>
            </w:rPr>
            <w:fldChar w:fldCharType="end"/>
          </w:r>
        </w:p>
        <w:p w14:paraId="60E9C0E8" w14:textId="7E6E8F5E" w:rsidR="00154DF6" w:rsidRPr="00154DF6" w:rsidRDefault="00154DF6">
          <w:pPr>
            <w:pStyle w:val="TOC2"/>
            <w:tabs>
              <w:tab w:val="left" w:pos="960"/>
              <w:tab w:val="right" w:leader="dot" w:pos="9016"/>
            </w:tabs>
            <w:spacing w:line="360" w:lineRule="auto"/>
            <w:rPr>
              <w:rFonts w:ascii="Arial" w:eastAsiaTheme="minorEastAsia" w:hAnsi="Arial" w:cs="Arial"/>
              <w:rPrChange w:id="246" w:author="Augustine Khumalo | SAMRC" w:date="2025-08-27T09:58:00Z" w16du:dateUtc="2025-08-27T07:58:00Z">
                <w:rPr>
                  <w:rFonts w:eastAsiaTheme="minorEastAsia"/>
                  <w:noProof/>
                  <w:lang w:val="en-US"/>
                </w:rPr>
              </w:rPrChange>
            </w:rPr>
            <w:pPrChange w:id="247" w:author="Augustine Khumalo | SAMRC" w:date="2025-08-27T09:56:00Z" w16du:dateUtc="2025-08-27T07:56:00Z">
              <w:pPr>
                <w:pStyle w:val="TOC2"/>
                <w:tabs>
                  <w:tab w:val="left" w:pos="960"/>
                  <w:tab w:val="right" w:leader="dot" w:pos="9016"/>
                </w:tabs>
              </w:pPr>
            </w:pPrChange>
          </w:pPr>
          <w:r w:rsidRPr="00154DF6">
            <w:rPr>
              <w:rStyle w:val="Hyperlink"/>
              <w:rFonts w:ascii="Arial" w:hAnsi="Arial" w:cs="Arial"/>
              <w:rPrChange w:id="248" w:author="Augustine Khumalo | SAMRC" w:date="2025-08-27T09:58:00Z" w16du:dateUtc="2025-08-27T07:58:00Z">
                <w:rPr>
                  <w:rStyle w:val="Hyperlink"/>
                  <w:noProof/>
                </w:rPr>
              </w:rPrChange>
            </w:rPr>
            <w:fldChar w:fldCharType="begin"/>
          </w:r>
          <w:r w:rsidRPr="00154DF6">
            <w:rPr>
              <w:rStyle w:val="Hyperlink"/>
              <w:rFonts w:ascii="Arial" w:hAnsi="Arial" w:cs="Arial"/>
              <w:rPrChange w:id="249" w:author="Augustine Khumalo | SAMRC" w:date="2025-08-27T09:58:00Z" w16du:dateUtc="2025-08-27T07:58:00Z">
                <w:rPr>
                  <w:rStyle w:val="Hyperlink"/>
                  <w:noProof/>
                </w:rPr>
              </w:rPrChange>
            </w:rPr>
            <w:instrText xml:space="preserve"> </w:instrText>
          </w:r>
          <w:r w:rsidRPr="00154DF6">
            <w:rPr>
              <w:rFonts w:ascii="Arial" w:hAnsi="Arial" w:cs="Arial"/>
              <w:rPrChange w:id="250" w:author="Augustine Khumalo | SAMRC" w:date="2025-08-27T09:58:00Z" w16du:dateUtc="2025-08-27T07:58:00Z">
                <w:rPr>
                  <w:noProof/>
                </w:rPr>
              </w:rPrChange>
            </w:rPr>
            <w:instrText>HYPERLINK \l "_Toc207180880"</w:instrText>
          </w:r>
          <w:r w:rsidRPr="00154DF6">
            <w:rPr>
              <w:rStyle w:val="Hyperlink"/>
              <w:rFonts w:ascii="Arial" w:hAnsi="Arial" w:cs="Arial"/>
              <w:rPrChange w:id="251" w:author="Augustine Khumalo | SAMRC" w:date="2025-08-27T09:58:00Z" w16du:dateUtc="2025-08-27T07:58:00Z">
                <w:rPr>
                  <w:rStyle w:val="Hyperlink"/>
                  <w:noProof/>
                </w:rPr>
              </w:rPrChange>
            </w:rPr>
            <w:instrText xml:space="preserve"> </w:instrText>
          </w:r>
          <w:r w:rsidRPr="00DE4D7E">
            <w:rPr>
              <w:rStyle w:val="Hyperlink"/>
              <w:rFonts w:ascii="Arial" w:hAnsi="Arial" w:cs="Arial"/>
            </w:rPr>
          </w:r>
          <w:r w:rsidRPr="00154DF6">
            <w:rPr>
              <w:rStyle w:val="Hyperlink"/>
              <w:rFonts w:ascii="Arial" w:hAnsi="Arial" w:cs="Arial"/>
              <w:rPrChange w:id="252" w:author="Augustine Khumalo | SAMRC" w:date="2025-08-27T09:58:00Z" w16du:dateUtc="2025-08-27T07:58:00Z">
                <w:rPr>
                  <w:rStyle w:val="Hyperlink"/>
                  <w:noProof/>
                </w:rPr>
              </w:rPrChange>
            </w:rPr>
            <w:fldChar w:fldCharType="separate"/>
          </w:r>
          <w:r w:rsidRPr="00154DF6">
            <w:rPr>
              <w:rStyle w:val="Hyperlink"/>
              <w:rFonts w:ascii="Arial" w:hAnsi="Arial" w:cs="Arial"/>
              <w:rPrChange w:id="253" w:author="Augustine Khumalo | SAMRC" w:date="2025-08-27T09:58:00Z" w16du:dateUtc="2025-08-27T07:58:00Z">
                <w:rPr>
                  <w:rStyle w:val="Hyperlink"/>
                  <w:rFonts w:ascii="Arial" w:hAnsi="Arial" w:cs="Arial"/>
                  <w:noProof/>
                </w:rPr>
              </w:rPrChange>
            </w:rPr>
            <w:t>4.4.</w:t>
          </w:r>
          <w:r w:rsidRPr="00154DF6">
            <w:rPr>
              <w:rFonts w:ascii="Arial" w:eastAsiaTheme="minorEastAsia" w:hAnsi="Arial" w:cs="Arial"/>
              <w:rPrChange w:id="254" w:author="Augustine Khumalo | SAMRC" w:date="2025-08-27T09:58:00Z" w16du:dateUtc="2025-08-27T07:58:00Z">
                <w:rPr>
                  <w:rFonts w:eastAsiaTheme="minorEastAsia"/>
                  <w:noProof/>
                  <w:lang w:val="en-US"/>
                </w:rPr>
              </w:rPrChange>
            </w:rPr>
            <w:tab/>
          </w:r>
          <w:r w:rsidRPr="00154DF6">
            <w:rPr>
              <w:rStyle w:val="Hyperlink"/>
              <w:rFonts w:ascii="Arial" w:hAnsi="Arial" w:cs="Arial"/>
              <w:rPrChange w:id="255" w:author="Augustine Khumalo | SAMRC" w:date="2025-08-27T09:58:00Z" w16du:dateUtc="2025-08-27T07:58:00Z">
                <w:rPr>
                  <w:rStyle w:val="Hyperlink"/>
                  <w:rFonts w:ascii="Arial" w:hAnsi="Arial" w:cs="Arial"/>
                  <w:noProof/>
                </w:rPr>
              </w:rPrChange>
            </w:rPr>
            <w:t>Summarisation Service</w:t>
          </w:r>
          <w:r w:rsidRPr="00154DF6">
            <w:rPr>
              <w:rFonts w:ascii="Arial" w:hAnsi="Arial" w:cs="Arial"/>
              <w:webHidden/>
              <w:rPrChange w:id="256" w:author="Augustine Khumalo | SAMRC" w:date="2025-08-27T09:58:00Z" w16du:dateUtc="2025-08-27T07:58:00Z">
                <w:rPr>
                  <w:noProof/>
                  <w:webHidden/>
                </w:rPr>
              </w:rPrChange>
            </w:rPr>
            <w:tab/>
          </w:r>
          <w:r w:rsidRPr="00154DF6">
            <w:rPr>
              <w:rFonts w:ascii="Arial" w:hAnsi="Arial" w:cs="Arial"/>
              <w:webHidden/>
              <w:rPrChange w:id="257" w:author="Augustine Khumalo | SAMRC" w:date="2025-08-27T09:58:00Z" w16du:dateUtc="2025-08-27T07:58:00Z">
                <w:rPr>
                  <w:noProof/>
                  <w:webHidden/>
                </w:rPr>
              </w:rPrChange>
            </w:rPr>
            <w:fldChar w:fldCharType="begin"/>
          </w:r>
          <w:r w:rsidRPr="00154DF6">
            <w:rPr>
              <w:rFonts w:ascii="Arial" w:hAnsi="Arial" w:cs="Arial"/>
              <w:webHidden/>
              <w:rPrChange w:id="258" w:author="Augustine Khumalo | SAMRC" w:date="2025-08-27T09:58:00Z" w16du:dateUtc="2025-08-27T07:58:00Z">
                <w:rPr>
                  <w:noProof/>
                  <w:webHidden/>
                </w:rPr>
              </w:rPrChange>
            </w:rPr>
            <w:instrText xml:space="preserve"> PAGEREF _Toc207180880 \h </w:instrText>
          </w:r>
          <w:r w:rsidRPr="00DE4D7E">
            <w:rPr>
              <w:rFonts w:ascii="Arial" w:hAnsi="Arial" w:cs="Arial"/>
              <w:webHidden/>
            </w:rPr>
          </w:r>
          <w:r w:rsidRPr="00154DF6">
            <w:rPr>
              <w:rFonts w:ascii="Arial" w:hAnsi="Arial" w:cs="Arial"/>
              <w:webHidden/>
              <w:rPrChange w:id="259" w:author="Augustine Khumalo | SAMRC" w:date="2025-08-27T09:58:00Z" w16du:dateUtc="2025-08-27T07:58:00Z">
                <w:rPr>
                  <w:noProof/>
                  <w:webHidden/>
                </w:rPr>
              </w:rPrChange>
            </w:rPr>
            <w:fldChar w:fldCharType="separate"/>
          </w:r>
          <w:r w:rsidRPr="00154DF6">
            <w:rPr>
              <w:rFonts w:ascii="Arial" w:hAnsi="Arial" w:cs="Arial"/>
              <w:webHidden/>
              <w:rPrChange w:id="260" w:author="Augustine Khumalo | SAMRC" w:date="2025-08-27T09:58:00Z" w16du:dateUtc="2025-08-27T07:58:00Z">
                <w:rPr>
                  <w:noProof/>
                  <w:webHidden/>
                </w:rPr>
              </w:rPrChange>
            </w:rPr>
            <w:t>11</w:t>
          </w:r>
          <w:r w:rsidRPr="00154DF6">
            <w:rPr>
              <w:rFonts w:ascii="Arial" w:hAnsi="Arial" w:cs="Arial"/>
              <w:webHidden/>
              <w:rPrChange w:id="261" w:author="Augustine Khumalo | SAMRC" w:date="2025-08-27T09:58:00Z" w16du:dateUtc="2025-08-27T07:58:00Z">
                <w:rPr>
                  <w:noProof/>
                  <w:webHidden/>
                </w:rPr>
              </w:rPrChange>
            </w:rPr>
            <w:fldChar w:fldCharType="end"/>
          </w:r>
          <w:r w:rsidRPr="00154DF6">
            <w:rPr>
              <w:rStyle w:val="Hyperlink"/>
              <w:rFonts w:ascii="Arial" w:hAnsi="Arial" w:cs="Arial"/>
              <w:rPrChange w:id="262" w:author="Augustine Khumalo | SAMRC" w:date="2025-08-27T09:58:00Z" w16du:dateUtc="2025-08-27T07:58:00Z">
                <w:rPr>
                  <w:rStyle w:val="Hyperlink"/>
                  <w:noProof/>
                </w:rPr>
              </w:rPrChange>
            </w:rPr>
            <w:fldChar w:fldCharType="end"/>
          </w:r>
        </w:p>
        <w:p w14:paraId="029A6DB6" w14:textId="10489FFE" w:rsidR="00154DF6" w:rsidRPr="00154DF6" w:rsidRDefault="00154DF6">
          <w:pPr>
            <w:pStyle w:val="TOC2"/>
            <w:tabs>
              <w:tab w:val="left" w:pos="960"/>
              <w:tab w:val="right" w:leader="dot" w:pos="9016"/>
            </w:tabs>
            <w:spacing w:line="360" w:lineRule="auto"/>
            <w:rPr>
              <w:rFonts w:ascii="Arial" w:eastAsiaTheme="minorEastAsia" w:hAnsi="Arial" w:cs="Arial"/>
              <w:rPrChange w:id="263" w:author="Augustine Khumalo | SAMRC" w:date="2025-08-27T09:58:00Z" w16du:dateUtc="2025-08-27T07:58:00Z">
                <w:rPr>
                  <w:rFonts w:eastAsiaTheme="minorEastAsia"/>
                  <w:noProof/>
                  <w:lang w:val="en-US"/>
                </w:rPr>
              </w:rPrChange>
            </w:rPr>
            <w:pPrChange w:id="264" w:author="Augustine Khumalo | SAMRC" w:date="2025-08-27T09:56:00Z" w16du:dateUtc="2025-08-27T07:56:00Z">
              <w:pPr>
                <w:pStyle w:val="TOC2"/>
                <w:tabs>
                  <w:tab w:val="left" w:pos="960"/>
                  <w:tab w:val="right" w:leader="dot" w:pos="9016"/>
                </w:tabs>
              </w:pPr>
            </w:pPrChange>
          </w:pPr>
          <w:r w:rsidRPr="00154DF6">
            <w:rPr>
              <w:rStyle w:val="Hyperlink"/>
              <w:rFonts w:ascii="Arial" w:hAnsi="Arial" w:cs="Arial"/>
              <w:rPrChange w:id="265" w:author="Augustine Khumalo | SAMRC" w:date="2025-08-27T09:58:00Z" w16du:dateUtc="2025-08-27T07:58:00Z">
                <w:rPr>
                  <w:rStyle w:val="Hyperlink"/>
                  <w:noProof/>
                </w:rPr>
              </w:rPrChange>
            </w:rPr>
            <w:fldChar w:fldCharType="begin"/>
          </w:r>
          <w:r w:rsidRPr="00154DF6">
            <w:rPr>
              <w:rStyle w:val="Hyperlink"/>
              <w:rFonts w:ascii="Arial" w:hAnsi="Arial" w:cs="Arial"/>
              <w:rPrChange w:id="266" w:author="Augustine Khumalo | SAMRC" w:date="2025-08-27T09:58:00Z" w16du:dateUtc="2025-08-27T07:58:00Z">
                <w:rPr>
                  <w:rStyle w:val="Hyperlink"/>
                  <w:noProof/>
                </w:rPr>
              </w:rPrChange>
            </w:rPr>
            <w:instrText xml:space="preserve"> </w:instrText>
          </w:r>
          <w:r w:rsidRPr="00154DF6">
            <w:rPr>
              <w:rFonts w:ascii="Arial" w:hAnsi="Arial" w:cs="Arial"/>
              <w:rPrChange w:id="267" w:author="Augustine Khumalo | SAMRC" w:date="2025-08-27T09:58:00Z" w16du:dateUtc="2025-08-27T07:58:00Z">
                <w:rPr>
                  <w:noProof/>
                </w:rPr>
              </w:rPrChange>
            </w:rPr>
            <w:instrText>HYPERLINK \l "_Toc207180881"</w:instrText>
          </w:r>
          <w:r w:rsidRPr="00154DF6">
            <w:rPr>
              <w:rStyle w:val="Hyperlink"/>
              <w:rFonts w:ascii="Arial" w:hAnsi="Arial" w:cs="Arial"/>
              <w:rPrChange w:id="268" w:author="Augustine Khumalo | SAMRC" w:date="2025-08-27T09:58:00Z" w16du:dateUtc="2025-08-27T07:58:00Z">
                <w:rPr>
                  <w:rStyle w:val="Hyperlink"/>
                  <w:noProof/>
                </w:rPr>
              </w:rPrChange>
            </w:rPr>
            <w:instrText xml:space="preserve"> </w:instrText>
          </w:r>
          <w:r w:rsidRPr="00DE4D7E">
            <w:rPr>
              <w:rStyle w:val="Hyperlink"/>
              <w:rFonts w:ascii="Arial" w:hAnsi="Arial" w:cs="Arial"/>
            </w:rPr>
          </w:r>
          <w:r w:rsidRPr="00154DF6">
            <w:rPr>
              <w:rStyle w:val="Hyperlink"/>
              <w:rFonts w:ascii="Arial" w:hAnsi="Arial" w:cs="Arial"/>
              <w:rPrChange w:id="269" w:author="Augustine Khumalo | SAMRC" w:date="2025-08-27T09:58:00Z" w16du:dateUtc="2025-08-27T07:58:00Z">
                <w:rPr>
                  <w:rStyle w:val="Hyperlink"/>
                  <w:noProof/>
                </w:rPr>
              </w:rPrChange>
            </w:rPr>
            <w:fldChar w:fldCharType="separate"/>
          </w:r>
          <w:r w:rsidRPr="00154DF6">
            <w:rPr>
              <w:rStyle w:val="Hyperlink"/>
              <w:rFonts w:ascii="Arial" w:hAnsi="Arial" w:cs="Arial"/>
              <w:b/>
              <w:bCs/>
              <w:rPrChange w:id="270" w:author="Augustine Khumalo | SAMRC" w:date="2025-08-27T09:58:00Z" w16du:dateUtc="2025-08-27T07:58:00Z">
                <w:rPr>
                  <w:rStyle w:val="Hyperlink"/>
                  <w:rFonts w:ascii="Arial" w:hAnsi="Arial" w:cs="Arial"/>
                  <w:b/>
                  <w:bCs/>
                  <w:noProof/>
                </w:rPr>
              </w:rPrChange>
            </w:rPr>
            <w:t>4.5.</w:t>
          </w:r>
          <w:r w:rsidRPr="00154DF6">
            <w:rPr>
              <w:rFonts w:ascii="Arial" w:eastAsiaTheme="minorEastAsia" w:hAnsi="Arial" w:cs="Arial"/>
              <w:rPrChange w:id="271" w:author="Augustine Khumalo | SAMRC" w:date="2025-08-27T09:58:00Z" w16du:dateUtc="2025-08-27T07:58:00Z">
                <w:rPr>
                  <w:rFonts w:eastAsiaTheme="minorEastAsia"/>
                  <w:noProof/>
                  <w:lang w:val="en-US"/>
                </w:rPr>
              </w:rPrChange>
            </w:rPr>
            <w:tab/>
          </w:r>
          <w:r w:rsidRPr="00154DF6">
            <w:rPr>
              <w:rStyle w:val="Hyperlink"/>
              <w:rFonts w:ascii="Arial" w:hAnsi="Arial" w:cs="Arial"/>
              <w:b/>
              <w:bCs/>
              <w:rPrChange w:id="272" w:author="Augustine Khumalo | SAMRC" w:date="2025-08-27T09:58:00Z" w16du:dateUtc="2025-08-27T07:58:00Z">
                <w:rPr>
                  <w:rStyle w:val="Hyperlink"/>
                  <w:rFonts w:ascii="Arial" w:hAnsi="Arial" w:cs="Arial"/>
                  <w:b/>
                  <w:bCs/>
                  <w:noProof/>
                </w:rPr>
              </w:rPrChange>
            </w:rPr>
            <w:t>Analytics/Reporting Service</w:t>
          </w:r>
          <w:r w:rsidRPr="00154DF6">
            <w:rPr>
              <w:rFonts w:ascii="Arial" w:hAnsi="Arial" w:cs="Arial"/>
              <w:webHidden/>
              <w:rPrChange w:id="273" w:author="Augustine Khumalo | SAMRC" w:date="2025-08-27T09:58:00Z" w16du:dateUtc="2025-08-27T07:58:00Z">
                <w:rPr>
                  <w:noProof/>
                  <w:webHidden/>
                </w:rPr>
              </w:rPrChange>
            </w:rPr>
            <w:tab/>
          </w:r>
          <w:r w:rsidRPr="00154DF6">
            <w:rPr>
              <w:rFonts w:ascii="Arial" w:hAnsi="Arial" w:cs="Arial"/>
              <w:webHidden/>
              <w:rPrChange w:id="274" w:author="Augustine Khumalo | SAMRC" w:date="2025-08-27T09:58:00Z" w16du:dateUtc="2025-08-27T07:58:00Z">
                <w:rPr>
                  <w:noProof/>
                  <w:webHidden/>
                </w:rPr>
              </w:rPrChange>
            </w:rPr>
            <w:fldChar w:fldCharType="begin"/>
          </w:r>
          <w:r w:rsidRPr="00154DF6">
            <w:rPr>
              <w:rFonts w:ascii="Arial" w:hAnsi="Arial" w:cs="Arial"/>
              <w:webHidden/>
              <w:rPrChange w:id="275" w:author="Augustine Khumalo | SAMRC" w:date="2025-08-27T09:58:00Z" w16du:dateUtc="2025-08-27T07:58:00Z">
                <w:rPr>
                  <w:noProof/>
                  <w:webHidden/>
                </w:rPr>
              </w:rPrChange>
            </w:rPr>
            <w:instrText xml:space="preserve"> PAGEREF _Toc207180881 \h </w:instrText>
          </w:r>
          <w:r w:rsidRPr="00DE4D7E">
            <w:rPr>
              <w:rFonts w:ascii="Arial" w:hAnsi="Arial" w:cs="Arial"/>
              <w:webHidden/>
            </w:rPr>
          </w:r>
          <w:r w:rsidRPr="00154DF6">
            <w:rPr>
              <w:rFonts w:ascii="Arial" w:hAnsi="Arial" w:cs="Arial"/>
              <w:webHidden/>
              <w:rPrChange w:id="276" w:author="Augustine Khumalo | SAMRC" w:date="2025-08-27T09:58:00Z" w16du:dateUtc="2025-08-27T07:58:00Z">
                <w:rPr>
                  <w:noProof/>
                  <w:webHidden/>
                </w:rPr>
              </w:rPrChange>
            </w:rPr>
            <w:fldChar w:fldCharType="separate"/>
          </w:r>
          <w:r w:rsidRPr="00154DF6">
            <w:rPr>
              <w:rFonts w:ascii="Arial" w:hAnsi="Arial" w:cs="Arial"/>
              <w:webHidden/>
              <w:rPrChange w:id="277" w:author="Augustine Khumalo | SAMRC" w:date="2025-08-27T09:58:00Z" w16du:dateUtc="2025-08-27T07:58:00Z">
                <w:rPr>
                  <w:noProof/>
                  <w:webHidden/>
                </w:rPr>
              </w:rPrChange>
            </w:rPr>
            <w:t>12</w:t>
          </w:r>
          <w:r w:rsidRPr="00154DF6">
            <w:rPr>
              <w:rFonts w:ascii="Arial" w:hAnsi="Arial" w:cs="Arial"/>
              <w:webHidden/>
              <w:rPrChange w:id="278" w:author="Augustine Khumalo | SAMRC" w:date="2025-08-27T09:58:00Z" w16du:dateUtc="2025-08-27T07:58:00Z">
                <w:rPr>
                  <w:noProof/>
                  <w:webHidden/>
                </w:rPr>
              </w:rPrChange>
            </w:rPr>
            <w:fldChar w:fldCharType="end"/>
          </w:r>
          <w:r w:rsidRPr="00154DF6">
            <w:rPr>
              <w:rStyle w:val="Hyperlink"/>
              <w:rFonts w:ascii="Arial" w:hAnsi="Arial" w:cs="Arial"/>
              <w:rPrChange w:id="279" w:author="Augustine Khumalo | SAMRC" w:date="2025-08-27T09:58:00Z" w16du:dateUtc="2025-08-27T07:58:00Z">
                <w:rPr>
                  <w:rStyle w:val="Hyperlink"/>
                  <w:noProof/>
                </w:rPr>
              </w:rPrChange>
            </w:rPr>
            <w:fldChar w:fldCharType="end"/>
          </w:r>
        </w:p>
        <w:p w14:paraId="796F8208" w14:textId="0DB7BCA2" w:rsidR="00154DF6" w:rsidRPr="00154DF6" w:rsidRDefault="00154DF6">
          <w:pPr>
            <w:pStyle w:val="TOC1"/>
            <w:tabs>
              <w:tab w:val="left" w:pos="480"/>
              <w:tab w:val="right" w:leader="dot" w:pos="9016"/>
            </w:tabs>
            <w:spacing w:line="360" w:lineRule="auto"/>
            <w:rPr>
              <w:rFonts w:ascii="Arial" w:eastAsiaTheme="minorEastAsia" w:hAnsi="Arial" w:cs="Arial"/>
              <w:rPrChange w:id="280" w:author="Augustine Khumalo | SAMRC" w:date="2025-08-27T09:58:00Z" w16du:dateUtc="2025-08-27T07:58:00Z">
                <w:rPr>
                  <w:rFonts w:eastAsiaTheme="minorEastAsia"/>
                  <w:noProof/>
                  <w:lang w:val="en-US"/>
                </w:rPr>
              </w:rPrChange>
            </w:rPr>
            <w:pPrChange w:id="281" w:author="Augustine Khumalo | SAMRC" w:date="2025-08-27T09:56:00Z" w16du:dateUtc="2025-08-27T07:56:00Z">
              <w:pPr>
                <w:pStyle w:val="TOC1"/>
                <w:tabs>
                  <w:tab w:val="left" w:pos="480"/>
                  <w:tab w:val="right" w:leader="dot" w:pos="9016"/>
                </w:tabs>
              </w:pPr>
            </w:pPrChange>
          </w:pPr>
          <w:r w:rsidRPr="00154DF6">
            <w:rPr>
              <w:rStyle w:val="Hyperlink"/>
              <w:rFonts w:ascii="Arial" w:hAnsi="Arial" w:cs="Arial"/>
              <w:rPrChange w:id="282" w:author="Augustine Khumalo | SAMRC" w:date="2025-08-27T09:58:00Z" w16du:dateUtc="2025-08-27T07:58:00Z">
                <w:rPr>
                  <w:rStyle w:val="Hyperlink"/>
                  <w:noProof/>
                </w:rPr>
              </w:rPrChange>
            </w:rPr>
            <w:fldChar w:fldCharType="begin"/>
          </w:r>
          <w:r w:rsidRPr="00154DF6">
            <w:rPr>
              <w:rStyle w:val="Hyperlink"/>
              <w:rFonts w:ascii="Arial" w:hAnsi="Arial" w:cs="Arial"/>
              <w:rPrChange w:id="283" w:author="Augustine Khumalo | SAMRC" w:date="2025-08-27T09:58:00Z" w16du:dateUtc="2025-08-27T07:58:00Z">
                <w:rPr>
                  <w:rStyle w:val="Hyperlink"/>
                  <w:noProof/>
                </w:rPr>
              </w:rPrChange>
            </w:rPr>
            <w:instrText xml:space="preserve"> </w:instrText>
          </w:r>
          <w:r w:rsidRPr="00154DF6">
            <w:rPr>
              <w:rFonts w:ascii="Arial" w:hAnsi="Arial" w:cs="Arial"/>
              <w:rPrChange w:id="284" w:author="Augustine Khumalo | SAMRC" w:date="2025-08-27T09:58:00Z" w16du:dateUtc="2025-08-27T07:58:00Z">
                <w:rPr>
                  <w:noProof/>
                </w:rPr>
              </w:rPrChange>
            </w:rPr>
            <w:instrText>HYPERLINK \l "_Toc207180882"</w:instrText>
          </w:r>
          <w:r w:rsidRPr="00154DF6">
            <w:rPr>
              <w:rStyle w:val="Hyperlink"/>
              <w:rFonts w:ascii="Arial" w:hAnsi="Arial" w:cs="Arial"/>
              <w:rPrChange w:id="285" w:author="Augustine Khumalo | SAMRC" w:date="2025-08-27T09:58:00Z" w16du:dateUtc="2025-08-27T07:58:00Z">
                <w:rPr>
                  <w:rStyle w:val="Hyperlink"/>
                  <w:noProof/>
                </w:rPr>
              </w:rPrChange>
            </w:rPr>
            <w:instrText xml:space="preserve"> </w:instrText>
          </w:r>
          <w:r w:rsidRPr="00DE4D7E">
            <w:rPr>
              <w:rStyle w:val="Hyperlink"/>
              <w:rFonts w:ascii="Arial" w:hAnsi="Arial" w:cs="Arial"/>
            </w:rPr>
          </w:r>
          <w:r w:rsidRPr="00154DF6">
            <w:rPr>
              <w:rStyle w:val="Hyperlink"/>
              <w:rFonts w:ascii="Arial" w:hAnsi="Arial" w:cs="Arial"/>
              <w:rPrChange w:id="286" w:author="Augustine Khumalo | SAMRC" w:date="2025-08-27T09:58:00Z" w16du:dateUtc="2025-08-27T07:58:00Z">
                <w:rPr>
                  <w:rStyle w:val="Hyperlink"/>
                  <w:noProof/>
                </w:rPr>
              </w:rPrChange>
            </w:rPr>
            <w:fldChar w:fldCharType="separate"/>
          </w:r>
          <w:r w:rsidRPr="00154DF6">
            <w:rPr>
              <w:rStyle w:val="Hyperlink"/>
              <w:rFonts w:ascii="Arial" w:hAnsi="Arial" w:cs="Arial"/>
              <w:b/>
              <w:bCs/>
              <w:rPrChange w:id="287" w:author="Augustine Khumalo | SAMRC" w:date="2025-08-27T09:58:00Z" w16du:dateUtc="2025-08-27T07:58:00Z">
                <w:rPr>
                  <w:rStyle w:val="Hyperlink"/>
                  <w:rFonts w:ascii="Arial" w:hAnsi="Arial" w:cs="Arial"/>
                  <w:b/>
                  <w:bCs/>
                  <w:noProof/>
                </w:rPr>
              </w:rPrChange>
            </w:rPr>
            <w:t>5.</w:t>
          </w:r>
          <w:r w:rsidRPr="00154DF6">
            <w:rPr>
              <w:rFonts w:ascii="Arial" w:eastAsiaTheme="minorEastAsia" w:hAnsi="Arial" w:cs="Arial"/>
              <w:rPrChange w:id="288" w:author="Augustine Khumalo | SAMRC" w:date="2025-08-27T09:58:00Z" w16du:dateUtc="2025-08-27T07:58:00Z">
                <w:rPr>
                  <w:rFonts w:eastAsiaTheme="minorEastAsia"/>
                  <w:noProof/>
                  <w:lang w:val="en-US"/>
                </w:rPr>
              </w:rPrChange>
            </w:rPr>
            <w:tab/>
          </w:r>
          <w:r w:rsidRPr="00154DF6">
            <w:rPr>
              <w:rStyle w:val="Hyperlink"/>
              <w:rFonts w:ascii="Arial" w:hAnsi="Arial" w:cs="Arial"/>
              <w:b/>
              <w:bCs/>
              <w:rPrChange w:id="289" w:author="Augustine Khumalo | SAMRC" w:date="2025-08-27T09:58:00Z" w16du:dateUtc="2025-08-27T07:58:00Z">
                <w:rPr>
                  <w:rStyle w:val="Hyperlink"/>
                  <w:rFonts w:ascii="Arial" w:hAnsi="Arial" w:cs="Arial"/>
                  <w:b/>
                  <w:bCs/>
                  <w:noProof/>
                </w:rPr>
              </w:rPrChange>
            </w:rPr>
            <w:t>Conclusion</w:t>
          </w:r>
          <w:r w:rsidRPr="00154DF6">
            <w:rPr>
              <w:rFonts w:ascii="Arial" w:hAnsi="Arial" w:cs="Arial"/>
              <w:webHidden/>
              <w:rPrChange w:id="290" w:author="Augustine Khumalo | SAMRC" w:date="2025-08-27T09:58:00Z" w16du:dateUtc="2025-08-27T07:58:00Z">
                <w:rPr>
                  <w:noProof/>
                  <w:webHidden/>
                </w:rPr>
              </w:rPrChange>
            </w:rPr>
            <w:tab/>
          </w:r>
          <w:r w:rsidRPr="00154DF6">
            <w:rPr>
              <w:rFonts w:ascii="Arial" w:hAnsi="Arial" w:cs="Arial"/>
              <w:webHidden/>
              <w:rPrChange w:id="291" w:author="Augustine Khumalo | SAMRC" w:date="2025-08-27T09:58:00Z" w16du:dateUtc="2025-08-27T07:58:00Z">
                <w:rPr>
                  <w:noProof/>
                  <w:webHidden/>
                </w:rPr>
              </w:rPrChange>
            </w:rPr>
            <w:fldChar w:fldCharType="begin"/>
          </w:r>
          <w:r w:rsidRPr="00154DF6">
            <w:rPr>
              <w:rFonts w:ascii="Arial" w:hAnsi="Arial" w:cs="Arial"/>
              <w:webHidden/>
              <w:rPrChange w:id="292" w:author="Augustine Khumalo | SAMRC" w:date="2025-08-27T09:58:00Z" w16du:dateUtc="2025-08-27T07:58:00Z">
                <w:rPr>
                  <w:noProof/>
                  <w:webHidden/>
                </w:rPr>
              </w:rPrChange>
            </w:rPr>
            <w:instrText xml:space="preserve"> PAGEREF _Toc207180882 \h </w:instrText>
          </w:r>
          <w:r w:rsidRPr="00DE4D7E">
            <w:rPr>
              <w:rFonts w:ascii="Arial" w:hAnsi="Arial" w:cs="Arial"/>
              <w:webHidden/>
            </w:rPr>
          </w:r>
          <w:r w:rsidRPr="00154DF6">
            <w:rPr>
              <w:rFonts w:ascii="Arial" w:hAnsi="Arial" w:cs="Arial"/>
              <w:webHidden/>
              <w:rPrChange w:id="293" w:author="Augustine Khumalo | SAMRC" w:date="2025-08-27T09:58:00Z" w16du:dateUtc="2025-08-27T07:58:00Z">
                <w:rPr>
                  <w:noProof/>
                  <w:webHidden/>
                </w:rPr>
              </w:rPrChange>
            </w:rPr>
            <w:fldChar w:fldCharType="separate"/>
          </w:r>
          <w:r w:rsidRPr="00154DF6">
            <w:rPr>
              <w:rFonts w:ascii="Arial" w:hAnsi="Arial" w:cs="Arial"/>
              <w:webHidden/>
              <w:rPrChange w:id="294" w:author="Augustine Khumalo | SAMRC" w:date="2025-08-27T09:58:00Z" w16du:dateUtc="2025-08-27T07:58:00Z">
                <w:rPr>
                  <w:noProof/>
                  <w:webHidden/>
                </w:rPr>
              </w:rPrChange>
            </w:rPr>
            <w:t>13</w:t>
          </w:r>
          <w:r w:rsidRPr="00154DF6">
            <w:rPr>
              <w:rFonts w:ascii="Arial" w:hAnsi="Arial" w:cs="Arial"/>
              <w:webHidden/>
              <w:rPrChange w:id="295" w:author="Augustine Khumalo | SAMRC" w:date="2025-08-27T09:58:00Z" w16du:dateUtc="2025-08-27T07:58:00Z">
                <w:rPr>
                  <w:noProof/>
                  <w:webHidden/>
                </w:rPr>
              </w:rPrChange>
            </w:rPr>
            <w:fldChar w:fldCharType="end"/>
          </w:r>
          <w:r w:rsidRPr="00154DF6">
            <w:rPr>
              <w:rStyle w:val="Hyperlink"/>
              <w:rFonts w:ascii="Arial" w:hAnsi="Arial" w:cs="Arial"/>
              <w:rPrChange w:id="296" w:author="Augustine Khumalo | SAMRC" w:date="2025-08-27T09:58:00Z" w16du:dateUtc="2025-08-27T07:58:00Z">
                <w:rPr>
                  <w:rStyle w:val="Hyperlink"/>
                  <w:noProof/>
                </w:rPr>
              </w:rPrChange>
            </w:rPr>
            <w:fldChar w:fldCharType="end"/>
          </w:r>
        </w:p>
        <w:p w14:paraId="2082E36B" w14:textId="45DC5F79" w:rsidR="00F9767D" w:rsidRPr="00154DF6" w:rsidDel="00154DF6" w:rsidRDefault="00F9767D">
          <w:pPr>
            <w:spacing w:line="360" w:lineRule="auto"/>
            <w:rPr>
              <w:del w:id="297" w:author="Augustine Khumalo | SAMRC" w:date="2025-08-27T09:56:00Z" w16du:dateUtc="2025-08-27T07:56:00Z"/>
              <w:rFonts w:ascii="Arial" w:hAnsi="Arial" w:cs="Arial"/>
              <w:rPrChange w:id="298" w:author="Augustine Khumalo | SAMRC" w:date="2025-08-27T09:58:00Z" w16du:dateUtc="2025-08-27T07:58:00Z">
                <w:rPr>
                  <w:del w:id="299" w:author="Augustine Khumalo | SAMRC" w:date="2025-08-27T09:56:00Z" w16du:dateUtc="2025-08-27T07:56:00Z"/>
                </w:rPr>
              </w:rPrChange>
            </w:rPr>
            <w:pPrChange w:id="300" w:author="Augustine Khumalo | SAMRC" w:date="2025-08-27T09:56:00Z" w16du:dateUtc="2025-08-27T07:56:00Z">
              <w:pPr>
                <w:spacing w:line="480" w:lineRule="auto"/>
              </w:pPr>
            </w:pPrChange>
          </w:pPr>
          <w:r w:rsidRPr="00154DF6">
            <w:rPr>
              <w:rFonts w:ascii="Arial" w:hAnsi="Arial" w:cs="Arial"/>
              <w:rPrChange w:id="301" w:author="Augustine Khumalo | SAMRC" w:date="2025-08-27T09:58:00Z" w16du:dateUtc="2025-08-27T07:58:00Z">
                <w:rPr>
                  <w:noProof/>
                </w:rPr>
              </w:rPrChange>
            </w:rPr>
            <w:fldChar w:fldCharType="end"/>
          </w:r>
        </w:p>
      </w:sdtContent>
    </w:sdt>
    <w:p w14:paraId="11469532" w14:textId="77777777" w:rsidR="008509D1" w:rsidRPr="00154DF6" w:rsidDel="00154DF6" w:rsidRDefault="008509D1" w:rsidP="00154DF6">
      <w:pPr>
        <w:spacing w:line="360" w:lineRule="auto"/>
        <w:rPr>
          <w:del w:id="302" w:author="Augustine Khumalo | SAMRC" w:date="2025-08-27T09:56:00Z" w16du:dateUtc="2025-08-27T07:56:00Z"/>
          <w:rFonts w:ascii="Arial" w:hAnsi="Arial" w:cs="Arial"/>
          <w:b/>
          <w:bCs/>
          <w:sz w:val="22"/>
          <w:szCs w:val="22"/>
        </w:rPr>
      </w:pPr>
    </w:p>
    <w:p w14:paraId="60EAC697" w14:textId="77777777" w:rsidR="00081958" w:rsidRPr="00154DF6" w:rsidDel="00154DF6" w:rsidRDefault="00081958" w:rsidP="00154DF6">
      <w:pPr>
        <w:spacing w:line="360" w:lineRule="auto"/>
        <w:rPr>
          <w:del w:id="303" w:author="Augustine Khumalo | SAMRC" w:date="2025-08-27T09:56:00Z" w16du:dateUtc="2025-08-27T07:56:00Z"/>
          <w:rFonts w:ascii="Arial" w:hAnsi="Arial" w:cs="Arial"/>
          <w:b/>
          <w:bCs/>
          <w:sz w:val="22"/>
          <w:szCs w:val="22"/>
        </w:rPr>
      </w:pPr>
    </w:p>
    <w:p w14:paraId="65C09742" w14:textId="77777777" w:rsidR="00081958" w:rsidRPr="00154DF6" w:rsidDel="00154DF6" w:rsidRDefault="00081958" w:rsidP="00154DF6">
      <w:pPr>
        <w:spacing w:line="360" w:lineRule="auto"/>
        <w:rPr>
          <w:del w:id="304" w:author="Augustine Khumalo | SAMRC" w:date="2025-08-27T09:56:00Z" w16du:dateUtc="2025-08-27T07:56:00Z"/>
          <w:rFonts w:ascii="Arial" w:hAnsi="Arial" w:cs="Arial"/>
          <w:b/>
          <w:bCs/>
          <w:sz w:val="22"/>
          <w:szCs w:val="22"/>
        </w:rPr>
      </w:pPr>
    </w:p>
    <w:p w14:paraId="1334E0B8" w14:textId="77777777" w:rsidR="00081958" w:rsidRPr="00154DF6" w:rsidDel="00154DF6" w:rsidRDefault="00081958" w:rsidP="00154DF6">
      <w:pPr>
        <w:spacing w:line="360" w:lineRule="auto"/>
        <w:rPr>
          <w:del w:id="305" w:author="Augustine Khumalo | SAMRC" w:date="2025-08-27T09:56:00Z" w16du:dateUtc="2025-08-27T07:56:00Z"/>
          <w:rFonts w:ascii="Arial" w:hAnsi="Arial" w:cs="Arial"/>
          <w:b/>
          <w:bCs/>
          <w:sz w:val="22"/>
          <w:szCs w:val="22"/>
        </w:rPr>
      </w:pPr>
    </w:p>
    <w:p w14:paraId="0BE02517" w14:textId="77777777" w:rsidR="00081958" w:rsidRPr="00154DF6" w:rsidDel="00154DF6" w:rsidRDefault="00081958" w:rsidP="00154DF6">
      <w:pPr>
        <w:spacing w:line="360" w:lineRule="auto"/>
        <w:rPr>
          <w:del w:id="306" w:author="Augustine Khumalo | SAMRC" w:date="2025-08-27T09:56:00Z" w16du:dateUtc="2025-08-27T07:56:00Z"/>
          <w:rFonts w:ascii="Arial" w:hAnsi="Arial" w:cs="Arial"/>
          <w:b/>
          <w:bCs/>
          <w:sz w:val="22"/>
          <w:szCs w:val="22"/>
        </w:rPr>
      </w:pPr>
    </w:p>
    <w:p w14:paraId="279517E2" w14:textId="77777777" w:rsidR="00081958" w:rsidRPr="00154DF6" w:rsidDel="00154DF6" w:rsidRDefault="00081958" w:rsidP="00154DF6">
      <w:pPr>
        <w:spacing w:line="360" w:lineRule="auto"/>
        <w:rPr>
          <w:del w:id="307" w:author="Augustine Khumalo | SAMRC" w:date="2025-08-27T09:56:00Z" w16du:dateUtc="2025-08-27T07:56:00Z"/>
          <w:rFonts w:ascii="Arial" w:hAnsi="Arial" w:cs="Arial"/>
          <w:b/>
          <w:bCs/>
          <w:sz w:val="22"/>
          <w:szCs w:val="22"/>
        </w:rPr>
      </w:pPr>
    </w:p>
    <w:p w14:paraId="2B6308DC" w14:textId="77777777" w:rsidR="00081958" w:rsidRPr="00154DF6" w:rsidDel="00154DF6" w:rsidRDefault="00081958" w:rsidP="00154DF6">
      <w:pPr>
        <w:spacing w:line="360" w:lineRule="auto"/>
        <w:rPr>
          <w:del w:id="308" w:author="Augustine Khumalo | SAMRC" w:date="2025-08-27T09:56:00Z" w16du:dateUtc="2025-08-27T07:56:00Z"/>
          <w:rFonts w:ascii="Arial" w:hAnsi="Arial" w:cs="Arial"/>
          <w:b/>
          <w:bCs/>
          <w:sz w:val="22"/>
          <w:szCs w:val="22"/>
        </w:rPr>
      </w:pPr>
    </w:p>
    <w:p w14:paraId="661013C0" w14:textId="1817AD83" w:rsidR="00154DF6" w:rsidRPr="00154DF6" w:rsidDel="00154DF6" w:rsidRDefault="00154DF6">
      <w:pPr>
        <w:pStyle w:val="Heading1"/>
        <w:spacing w:line="360" w:lineRule="auto"/>
        <w:rPr>
          <w:del w:id="309" w:author="Augustine Khumalo | SAMRC" w:date="2025-08-27T09:57:00Z" w16du:dateUtc="2025-08-27T07:57:00Z"/>
          <w:rFonts w:ascii="Arial" w:hAnsi="Arial" w:cs="Arial"/>
          <w:b/>
          <w:bCs/>
          <w:color w:val="auto"/>
          <w:sz w:val="22"/>
          <w:szCs w:val="22"/>
        </w:rPr>
        <w:sectPr w:rsidR="00154DF6" w:rsidRPr="00154DF6" w:rsidDel="00154DF6" w:rsidSect="00154DF6">
          <w:footerReference w:type="default" r:id="rId11"/>
          <w:footerReference w:type="first" r:id="rId12"/>
          <w:pgSz w:w="11906" w:h="16838"/>
          <w:pgMar w:top="1440" w:right="1440" w:bottom="1440" w:left="1440" w:header="708" w:footer="708" w:gutter="0"/>
          <w:pgNumType w:fmt="lowerRoman" w:start="0"/>
          <w:cols w:space="708"/>
          <w:titlePg/>
          <w:docGrid w:linePitch="360"/>
        </w:sectPr>
        <w:pPrChange w:id="314" w:author="Augustine Khumalo | SAMRC" w:date="2025-08-27T09:56:00Z" w16du:dateUtc="2025-08-27T07:56:00Z">
          <w:pPr>
            <w:pStyle w:val="Heading1"/>
            <w:numPr>
              <w:numId w:val="10"/>
            </w:numPr>
            <w:spacing w:line="360" w:lineRule="auto"/>
            <w:ind w:left="360" w:hanging="360"/>
          </w:pPr>
        </w:pPrChange>
      </w:pPr>
    </w:p>
    <w:p w14:paraId="598AC52E" w14:textId="582AA142" w:rsidR="00FC6FEF" w:rsidRPr="00154DF6" w:rsidRDefault="00FC6FEF" w:rsidP="00154DF6">
      <w:pPr>
        <w:pStyle w:val="Heading1"/>
        <w:numPr>
          <w:ilvl w:val="0"/>
          <w:numId w:val="10"/>
        </w:numPr>
        <w:spacing w:line="360" w:lineRule="auto"/>
        <w:rPr>
          <w:rFonts w:ascii="Arial" w:hAnsi="Arial" w:cs="Arial"/>
          <w:b/>
          <w:bCs/>
          <w:color w:val="auto"/>
          <w:sz w:val="22"/>
          <w:szCs w:val="22"/>
        </w:rPr>
      </w:pPr>
      <w:bookmarkStart w:id="315" w:name="_Toc207180868"/>
      <w:r w:rsidRPr="00154DF6">
        <w:rPr>
          <w:rFonts w:ascii="Arial" w:hAnsi="Arial" w:cs="Arial"/>
          <w:b/>
          <w:bCs/>
          <w:color w:val="auto"/>
          <w:sz w:val="22"/>
          <w:szCs w:val="22"/>
        </w:rPr>
        <w:lastRenderedPageBreak/>
        <w:t>Introduction</w:t>
      </w:r>
      <w:bookmarkEnd w:id="315"/>
    </w:p>
    <w:p w14:paraId="1CA03B43" w14:textId="15AAC4F2" w:rsidR="00F9767D" w:rsidRPr="00154DF6" w:rsidRDefault="00F9767D" w:rsidP="00CA2F96">
      <w:pPr>
        <w:spacing w:line="360" w:lineRule="auto"/>
        <w:jc w:val="both"/>
        <w:rPr>
          <w:rFonts w:ascii="Arial" w:hAnsi="Arial" w:cs="Arial"/>
          <w:sz w:val="22"/>
          <w:szCs w:val="22"/>
        </w:rPr>
      </w:pPr>
      <w:r w:rsidRPr="00154DF6">
        <w:rPr>
          <w:rFonts w:ascii="Arial" w:hAnsi="Arial" w:cs="Arial"/>
          <w:sz w:val="22"/>
          <w:szCs w:val="22"/>
        </w:rPr>
        <w:t xml:space="preserve">The </w:t>
      </w:r>
      <w:proofErr w:type="spellStart"/>
      <w:r w:rsidRPr="00154DF6">
        <w:rPr>
          <w:rFonts w:ascii="Arial" w:hAnsi="Arial" w:cs="Arial"/>
          <w:sz w:val="22"/>
          <w:szCs w:val="22"/>
        </w:rPr>
        <w:t>PAMHoYA</w:t>
      </w:r>
      <w:proofErr w:type="spellEnd"/>
      <w:r w:rsidRPr="00154DF6">
        <w:rPr>
          <w:rFonts w:ascii="Arial" w:hAnsi="Arial" w:cs="Arial"/>
          <w:sz w:val="22"/>
          <w:szCs w:val="22"/>
        </w:rPr>
        <w:t xml:space="preserve"> platform is designed to make mental health research more discoverable, harmonised, and accessible to a broad range of stakeholders</w:t>
      </w:r>
      <w:ins w:id="316" w:author="Augustine Khumalo | SAMRC" w:date="2025-08-27T10:01:00Z" w16du:dateUtc="2025-08-27T08:01:00Z">
        <w:r w:rsidR="00C45470">
          <w:rPr>
            <w:rFonts w:ascii="Arial" w:hAnsi="Arial" w:cs="Arial"/>
            <w:sz w:val="22"/>
            <w:szCs w:val="22"/>
          </w:rPr>
          <w:t>,</w:t>
        </w:r>
      </w:ins>
      <w:r w:rsidRPr="00154DF6">
        <w:rPr>
          <w:rFonts w:ascii="Arial" w:hAnsi="Arial" w:cs="Arial"/>
          <w:sz w:val="22"/>
          <w:szCs w:val="22"/>
        </w:rPr>
        <w:t xml:space="preserve"> including researchers, local experts, policymakers, and community practitioners. The system addresses the challenge of fragmented and technical research outputs by providing tools for dataset discovery, item and data harmonisation, plain-language summarisation of research, and role-based dashboards for analytics and reporting.</w:t>
      </w:r>
    </w:p>
    <w:p w14:paraId="4A0E28D8" w14:textId="77777777" w:rsidR="00F9767D" w:rsidRPr="00154DF6" w:rsidRDefault="00F9767D" w:rsidP="00CA2F96">
      <w:pPr>
        <w:spacing w:line="360" w:lineRule="auto"/>
        <w:jc w:val="both"/>
        <w:rPr>
          <w:rFonts w:ascii="Arial" w:hAnsi="Arial" w:cs="Arial"/>
          <w:sz w:val="22"/>
          <w:szCs w:val="22"/>
        </w:rPr>
      </w:pPr>
      <w:r w:rsidRPr="00154DF6">
        <w:rPr>
          <w:rFonts w:ascii="Arial" w:hAnsi="Arial" w:cs="Arial"/>
          <w:sz w:val="22"/>
          <w:szCs w:val="22"/>
        </w:rPr>
        <w:t xml:space="preserve">This document presents the technical design of the </w:t>
      </w:r>
      <w:proofErr w:type="spellStart"/>
      <w:r w:rsidRPr="00154DF6">
        <w:rPr>
          <w:rFonts w:ascii="Arial" w:hAnsi="Arial" w:cs="Arial"/>
          <w:sz w:val="22"/>
          <w:szCs w:val="22"/>
        </w:rPr>
        <w:t>PAMHoYA</w:t>
      </w:r>
      <w:proofErr w:type="spellEnd"/>
      <w:r w:rsidRPr="00154DF6">
        <w:rPr>
          <w:rFonts w:ascii="Arial" w:hAnsi="Arial" w:cs="Arial"/>
          <w:sz w:val="22"/>
          <w:szCs w:val="22"/>
        </w:rPr>
        <w:t xml:space="preserve"> platform. It explains how the system is structured into a frontend web application and a backend composed of multiple microservices</w:t>
      </w:r>
      <w:del w:id="317" w:author="Augustine Khumalo | SAMRC" w:date="2025-08-27T10:06:00Z" w16du:dateUtc="2025-08-27T08:06:00Z">
        <w:r w:rsidRPr="00154DF6" w:rsidDel="00C45470">
          <w:rPr>
            <w:rFonts w:ascii="Arial" w:hAnsi="Arial" w:cs="Arial"/>
            <w:sz w:val="22"/>
            <w:szCs w:val="22"/>
          </w:rPr>
          <w:delText>,</w:delText>
        </w:r>
      </w:del>
      <w:r w:rsidRPr="00154DF6">
        <w:rPr>
          <w:rFonts w:ascii="Arial" w:hAnsi="Arial" w:cs="Arial"/>
          <w:sz w:val="22"/>
          <w:szCs w:val="22"/>
        </w:rPr>
        <w:t xml:space="preserve"> each built on a layered architecture. The frontend</w:t>
      </w:r>
      <w:del w:id="318" w:author="Augustine Khumalo | SAMRC" w:date="2025-08-27T10:06:00Z" w16du:dateUtc="2025-08-27T08:06:00Z">
        <w:r w:rsidRPr="00154DF6" w:rsidDel="00C45470">
          <w:rPr>
            <w:rFonts w:ascii="Arial" w:hAnsi="Arial" w:cs="Arial"/>
            <w:sz w:val="22"/>
            <w:szCs w:val="22"/>
          </w:rPr>
          <w:delText>,</w:delText>
        </w:r>
      </w:del>
      <w:r w:rsidRPr="00154DF6">
        <w:rPr>
          <w:rFonts w:ascii="Arial" w:hAnsi="Arial" w:cs="Arial"/>
          <w:sz w:val="22"/>
          <w:szCs w:val="22"/>
        </w:rPr>
        <w:t xml:space="preserve"> built using the Model–View–</w:t>
      </w:r>
      <w:proofErr w:type="spellStart"/>
      <w:r w:rsidRPr="00154DF6">
        <w:rPr>
          <w:rFonts w:ascii="Arial" w:hAnsi="Arial" w:cs="Arial"/>
          <w:sz w:val="22"/>
          <w:szCs w:val="22"/>
        </w:rPr>
        <w:t>ViewModel</w:t>
      </w:r>
      <w:proofErr w:type="spellEnd"/>
      <w:r w:rsidRPr="00154DF6">
        <w:rPr>
          <w:rFonts w:ascii="Arial" w:hAnsi="Arial" w:cs="Arial"/>
          <w:sz w:val="22"/>
          <w:szCs w:val="22"/>
        </w:rPr>
        <w:t xml:space="preserve"> (MVVM) pattern, delivers an intuitive and responsive user interface. The backend follows a microservices approach, where each service encapsulates its own business logic and communicates asynchronously through an Event Bus.</w:t>
      </w:r>
    </w:p>
    <w:p w14:paraId="3C8828DB" w14:textId="38372B25" w:rsidR="00582584" w:rsidRPr="00154DF6" w:rsidRDefault="00F9767D" w:rsidP="00CA2F96">
      <w:pPr>
        <w:spacing w:line="360" w:lineRule="auto"/>
        <w:jc w:val="both"/>
        <w:rPr>
          <w:rFonts w:ascii="Arial" w:hAnsi="Arial" w:cs="Arial"/>
          <w:sz w:val="22"/>
          <w:szCs w:val="22"/>
        </w:rPr>
      </w:pPr>
      <w:r w:rsidRPr="00154DF6">
        <w:rPr>
          <w:rFonts w:ascii="Arial" w:hAnsi="Arial" w:cs="Arial"/>
          <w:sz w:val="22"/>
          <w:szCs w:val="22"/>
        </w:rPr>
        <w:t>The purpose of this document is to provide a clear and structured description of the system’s architecture, focusing on how components interact, how responsibilities are separated, and how the design supports scalability, maintainability, and inclusivity. It serves both as a guide for technical implementation and as a reference for stakeholders to understand the system’s design foundations.</w:t>
      </w:r>
      <w:ins w:id="319" w:author="Augustine Khumalo | SAMRC" w:date="2025-08-27T10:10:00Z" w16du:dateUtc="2025-08-27T08:10:00Z">
        <w:r w:rsidR="00CA2F96">
          <w:rPr>
            <w:rFonts w:ascii="Arial" w:hAnsi="Arial" w:cs="Arial"/>
            <w:sz w:val="22"/>
            <w:szCs w:val="22"/>
          </w:rPr>
          <w:t xml:space="preserve"> </w:t>
        </w:r>
      </w:ins>
      <w:r w:rsidR="00582584" w:rsidRPr="00154DF6">
        <w:rPr>
          <w:rFonts w:ascii="Arial" w:hAnsi="Arial" w:cs="Arial"/>
          <w:sz w:val="22"/>
          <w:szCs w:val="22"/>
        </w:rPr>
        <w:t xml:space="preserve">This document defines the technical design of the </w:t>
      </w:r>
      <w:proofErr w:type="spellStart"/>
      <w:r w:rsidR="00582584" w:rsidRPr="00154DF6">
        <w:rPr>
          <w:rFonts w:ascii="Arial" w:hAnsi="Arial" w:cs="Arial"/>
          <w:sz w:val="22"/>
          <w:szCs w:val="22"/>
        </w:rPr>
        <w:t>PAMHoYA</w:t>
      </w:r>
      <w:proofErr w:type="spellEnd"/>
      <w:r w:rsidR="00582584" w:rsidRPr="00154DF6">
        <w:rPr>
          <w:rFonts w:ascii="Arial" w:hAnsi="Arial" w:cs="Arial"/>
          <w:sz w:val="22"/>
          <w:szCs w:val="22"/>
        </w:rPr>
        <w:t xml:space="preserve"> metadata harmonisation and discovery platform, focusing on microservice-based backend, Model–View–</w:t>
      </w:r>
      <w:proofErr w:type="spellStart"/>
      <w:r w:rsidR="00582584" w:rsidRPr="00154DF6">
        <w:rPr>
          <w:rFonts w:ascii="Arial" w:hAnsi="Arial" w:cs="Arial"/>
          <w:sz w:val="22"/>
          <w:szCs w:val="22"/>
        </w:rPr>
        <w:t>ViewModel</w:t>
      </w:r>
      <w:proofErr w:type="spellEnd"/>
      <w:r w:rsidR="00582584" w:rsidRPr="00154DF6">
        <w:rPr>
          <w:rFonts w:ascii="Arial" w:hAnsi="Arial" w:cs="Arial"/>
          <w:sz w:val="22"/>
          <w:szCs w:val="22"/>
        </w:rPr>
        <w:t xml:space="preserve"> (MVVM) frontend, and data workflows for harmonisation and summarisation.</w:t>
      </w:r>
    </w:p>
    <w:p w14:paraId="5890567C" w14:textId="0B418249" w:rsidR="00F9767D" w:rsidRPr="00154DF6" w:rsidRDefault="00F9767D" w:rsidP="00154DF6">
      <w:pPr>
        <w:pStyle w:val="Heading1"/>
        <w:numPr>
          <w:ilvl w:val="0"/>
          <w:numId w:val="10"/>
        </w:numPr>
        <w:spacing w:line="360" w:lineRule="auto"/>
        <w:rPr>
          <w:rFonts w:ascii="Arial" w:hAnsi="Arial" w:cs="Arial"/>
          <w:b/>
          <w:bCs/>
          <w:color w:val="auto"/>
          <w:sz w:val="22"/>
          <w:szCs w:val="22"/>
        </w:rPr>
      </w:pPr>
      <w:bookmarkStart w:id="320" w:name="_Toc207180869"/>
      <w:r w:rsidRPr="00154DF6">
        <w:rPr>
          <w:rFonts w:ascii="Arial" w:hAnsi="Arial" w:cs="Arial"/>
          <w:b/>
          <w:bCs/>
          <w:color w:val="auto"/>
          <w:sz w:val="22"/>
          <w:szCs w:val="22"/>
        </w:rPr>
        <w:t>Scope</w:t>
      </w:r>
      <w:bookmarkEnd w:id="320"/>
    </w:p>
    <w:p w14:paraId="4E9424B6" w14:textId="1202EA42" w:rsidR="00582584" w:rsidRPr="00154DF6" w:rsidRDefault="00582584">
      <w:pPr>
        <w:pStyle w:val="Heading2"/>
        <w:numPr>
          <w:ilvl w:val="1"/>
          <w:numId w:val="10"/>
        </w:numPr>
        <w:spacing w:line="360" w:lineRule="auto"/>
        <w:jc w:val="both"/>
        <w:rPr>
          <w:rFonts w:ascii="Arial" w:hAnsi="Arial" w:cs="Arial"/>
          <w:color w:val="auto"/>
          <w:sz w:val="22"/>
          <w:szCs w:val="22"/>
        </w:rPr>
        <w:pPrChange w:id="321" w:author="Augustine Khumalo | SAMRC" w:date="2025-08-27T10:20:00Z" w16du:dateUtc="2025-08-27T08:20:00Z">
          <w:pPr>
            <w:pStyle w:val="Heading2"/>
            <w:numPr>
              <w:ilvl w:val="1"/>
              <w:numId w:val="10"/>
            </w:numPr>
            <w:spacing w:line="360" w:lineRule="auto"/>
            <w:ind w:left="720" w:hanging="720"/>
          </w:pPr>
        </w:pPrChange>
      </w:pPr>
      <w:bookmarkStart w:id="322" w:name="_Toc207180870"/>
      <w:r w:rsidRPr="00154DF6">
        <w:rPr>
          <w:rFonts w:ascii="Arial" w:hAnsi="Arial" w:cs="Arial"/>
          <w:color w:val="auto"/>
          <w:sz w:val="22"/>
          <w:szCs w:val="22"/>
        </w:rPr>
        <w:t>In Scope</w:t>
      </w:r>
      <w:bookmarkEnd w:id="322"/>
    </w:p>
    <w:p w14:paraId="6B570D43" w14:textId="1ED2604D" w:rsidR="00AA26E4" w:rsidRPr="00154DF6" w:rsidRDefault="00AA26E4">
      <w:pPr>
        <w:pStyle w:val="ListParagraph"/>
        <w:numPr>
          <w:ilvl w:val="0"/>
          <w:numId w:val="9"/>
        </w:numPr>
        <w:spacing w:line="360" w:lineRule="auto"/>
        <w:jc w:val="both"/>
        <w:rPr>
          <w:rFonts w:ascii="Arial" w:hAnsi="Arial" w:cs="Arial"/>
          <w:sz w:val="22"/>
          <w:szCs w:val="22"/>
        </w:rPr>
        <w:pPrChange w:id="323" w:author="Augustine Khumalo | SAMRC" w:date="2025-08-27T10:20:00Z" w16du:dateUtc="2025-08-27T08:20:00Z">
          <w:pPr>
            <w:pStyle w:val="ListParagraph"/>
            <w:numPr>
              <w:numId w:val="9"/>
            </w:numPr>
            <w:spacing w:line="360" w:lineRule="auto"/>
            <w:ind w:hanging="360"/>
          </w:pPr>
        </w:pPrChange>
      </w:pPr>
      <w:r w:rsidRPr="00154DF6">
        <w:rPr>
          <w:rFonts w:ascii="Arial" w:hAnsi="Arial" w:cs="Arial"/>
          <w:sz w:val="22"/>
          <w:szCs w:val="22"/>
        </w:rPr>
        <w:t>Data discovery, item harmonisation, data harmonisation (PoC), research summarisation, and analytics dashboards.</w:t>
      </w:r>
    </w:p>
    <w:p w14:paraId="05A4A653" w14:textId="6848187E" w:rsidR="00AA26E4" w:rsidRPr="00154DF6" w:rsidRDefault="00AA26E4">
      <w:pPr>
        <w:pStyle w:val="ListParagraph"/>
        <w:numPr>
          <w:ilvl w:val="0"/>
          <w:numId w:val="9"/>
        </w:numPr>
        <w:spacing w:line="360" w:lineRule="auto"/>
        <w:jc w:val="both"/>
        <w:rPr>
          <w:rFonts w:ascii="Arial" w:hAnsi="Arial" w:cs="Arial"/>
          <w:sz w:val="22"/>
          <w:szCs w:val="22"/>
        </w:rPr>
        <w:pPrChange w:id="324" w:author="Augustine Khumalo | SAMRC" w:date="2025-08-27T10:20:00Z" w16du:dateUtc="2025-08-27T08:20:00Z">
          <w:pPr>
            <w:pStyle w:val="ListParagraph"/>
            <w:numPr>
              <w:numId w:val="9"/>
            </w:numPr>
            <w:spacing w:line="360" w:lineRule="auto"/>
            <w:ind w:hanging="360"/>
          </w:pPr>
        </w:pPrChange>
      </w:pPr>
      <w:r w:rsidRPr="00154DF6">
        <w:rPr>
          <w:rFonts w:ascii="Arial" w:hAnsi="Arial" w:cs="Arial"/>
          <w:sz w:val="22"/>
          <w:szCs w:val="22"/>
        </w:rPr>
        <w:t>Frontend web application (React, MVVM).</w:t>
      </w:r>
    </w:p>
    <w:p w14:paraId="188D6FAF" w14:textId="2925E830" w:rsidR="00AA26E4" w:rsidRPr="00154DF6" w:rsidRDefault="00AA26E4">
      <w:pPr>
        <w:pStyle w:val="ListParagraph"/>
        <w:numPr>
          <w:ilvl w:val="0"/>
          <w:numId w:val="9"/>
        </w:numPr>
        <w:spacing w:line="360" w:lineRule="auto"/>
        <w:jc w:val="both"/>
        <w:rPr>
          <w:rFonts w:ascii="Arial" w:hAnsi="Arial" w:cs="Arial"/>
          <w:sz w:val="22"/>
          <w:szCs w:val="22"/>
        </w:rPr>
        <w:pPrChange w:id="325" w:author="Augustine Khumalo | SAMRC" w:date="2025-08-27T10:20:00Z" w16du:dateUtc="2025-08-27T08:20:00Z">
          <w:pPr>
            <w:pStyle w:val="ListParagraph"/>
            <w:numPr>
              <w:numId w:val="9"/>
            </w:numPr>
            <w:spacing w:line="360" w:lineRule="auto"/>
            <w:ind w:hanging="360"/>
          </w:pPr>
        </w:pPrChange>
      </w:pPr>
      <w:r w:rsidRPr="00154DF6">
        <w:rPr>
          <w:rFonts w:ascii="Arial" w:hAnsi="Arial" w:cs="Arial"/>
          <w:sz w:val="22"/>
          <w:szCs w:val="22"/>
        </w:rPr>
        <w:t>Backend services (PostgreSQL, Redis, Event Bus, API Gateways).</w:t>
      </w:r>
    </w:p>
    <w:p w14:paraId="41A6274C" w14:textId="0315107F" w:rsidR="00AA26E4" w:rsidRPr="00154DF6" w:rsidRDefault="00AA26E4">
      <w:pPr>
        <w:pStyle w:val="ListParagraph"/>
        <w:numPr>
          <w:ilvl w:val="0"/>
          <w:numId w:val="9"/>
        </w:numPr>
        <w:spacing w:line="360" w:lineRule="auto"/>
        <w:jc w:val="both"/>
        <w:rPr>
          <w:rFonts w:ascii="Arial" w:hAnsi="Arial" w:cs="Arial"/>
          <w:sz w:val="22"/>
          <w:szCs w:val="22"/>
        </w:rPr>
        <w:pPrChange w:id="326" w:author="Augustine Khumalo | SAMRC" w:date="2025-08-27T10:20:00Z" w16du:dateUtc="2025-08-27T08:20:00Z">
          <w:pPr>
            <w:pStyle w:val="ListParagraph"/>
            <w:numPr>
              <w:numId w:val="9"/>
            </w:numPr>
            <w:spacing w:line="360" w:lineRule="auto"/>
            <w:ind w:hanging="360"/>
          </w:pPr>
        </w:pPrChange>
      </w:pPr>
      <w:r w:rsidRPr="00154DF6">
        <w:rPr>
          <w:rFonts w:ascii="Arial" w:hAnsi="Arial" w:cs="Arial"/>
          <w:sz w:val="22"/>
          <w:szCs w:val="22"/>
        </w:rPr>
        <w:t>Integration of the Harmony AP</w:t>
      </w:r>
      <w:r w:rsidR="00816A28">
        <w:rPr>
          <w:rFonts w:ascii="Arial" w:hAnsi="Arial" w:cs="Arial"/>
          <w:sz w:val="22"/>
          <w:szCs w:val="22"/>
        </w:rPr>
        <w:t>I</w:t>
      </w:r>
      <w:r w:rsidRPr="00154DF6">
        <w:rPr>
          <w:rFonts w:ascii="Arial" w:hAnsi="Arial" w:cs="Arial"/>
          <w:sz w:val="22"/>
          <w:szCs w:val="22"/>
        </w:rPr>
        <w:t xml:space="preserve"> with a fine-tuned multilingual transformer, </w:t>
      </w:r>
    </w:p>
    <w:p w14:paraId="05024287" w14:textId="513D9864" w:rsidR="00AA26E4" w:rsidRPr="00154DF6" w:rsidRDefault="00AA26E4">
      <w:pPr>
        <w:pStyle w:val="ListParagraph"/>
        <w:numPr>
          <w:ilvl w:val="0"/>
          <w:numId w:val="9"/>
        </w:numPr>
        <w:spacing w:line="360" w:lineRule="auto"/>
        <w:jc w:val="both"/>
        <w:rPr>
          <w:rFonts w:ascii="Arial" w:hAnsi="Arial" w:cs="Arial"/>
          <w:sz w:val="22"/>
          <w:szCs w:val="22"/>
        </w:rPr>
        <w:pPrChange w:id="327" w:author="Augustine Khumalo | SAMRC" w:date="2025-08-27T10:20:00Z" w16du:dateUtc="2025-08-27T08:20:00Z">
          <w:pPr>
            <w:pStyle w:val="ListParagraph"/>
            <w:numPr>
              <w:numId w:val="9"/>
            </w:numPr>
            <w:spacing w:line="360" w:lineRule="auto"/>
            <w:ind w:hanging="360"/>
          </w:pPr>
        </w:pPrChange>
      </w:pPr>
      <w:r w:rsidRPr="00154DF6">
        <w:rPr>
          <w:rFonts w:ascii="Arial" w:hAnsi="Arial" w:cs="Arial"/>
          <w:sz w:val="22"/>
          <w:szCs w:val="22"/>
        </w:rPr>
        <w:t>Integration of LLM/NLP for summaries</w:t>
      </w:r>
    </w:p>
    <w:p w14:paraId="4B4A1AF0" w14:textId="794A263F" w:rsidR="00AA26E4" w:rsidRPr="00154DF6" w:rsidRDefault="00AA26E4" w:rsidP="00154DF6">
      <w:pPr>
        <w:pStyle w:val="Heading2"/>
        <w:numPr>
          <w:ilvl w:val="1"/>
          <w:numId w:val="10"/>
        </w:numPr>
        <w:spacing w:line="360" w:lineRule="auto"/>
        <w:rPr>
          <w:rFonts w:ascii="Arial" w:hAnsi="Arial" w:cs="Arial"/>
          <w:color w:val="auto"/>
          <w:sz w:val="22"/>
          <w:szCs w:val="22"/>
        </w:rPr>
      </w:pPr>
      <w:bookmarkStart w:id="328" w:name="_Toc207180871"/>
      <w:r w:rsidRPr="00154DF6">
        <w:rPr>
          <w:rFonts w:ascii="Arial" w:hAnsi="Arial" w:cs="Arial"/>
          <w:color w:val="auto"/>
          <w:sz w:val="22"/>
          <w:szCs w:val="22"/>
        </w:rPr>
        <w:t>Out of Scope</w:t>
      </w:r>
      <w:bookmarkEnd w:id="328"/>
    </w:p>
    <w:p w14:paraId="58CAD128" w14:textId="77777777" w:rsidR="00AA26E4" w:rsidRPr="00154DF6" w:rsidRDefault="00AA26E4">
      <w:pPr>
        <w:numPr>
          <w:ilvl w:val="0"/>
          <w:numId w:val="8"/>
        </w:numPr>
        <w:spacing w:after="0" w:line="360" w:lineRule="auto"/>
        <w:jc w:val="both"/>
        <w:rPr>
          <w:rFonts w:ascii="Arial" w:hAnsi="Arial" w:cs="Arial"/>
          <w:sz w:val="22"/>
          <w:szCs w:val="22"/>
        </w:rPr>
        <w:pPrChange w:id="329" w:author="Augustine Khumalo | SAMRC" w:date="2025-08-27T10:20:00Z" w16du:dateUtc="2025-08-27T08:20:00Z">
          <w:pPr>
            <w:numPr>
              <w:numId w:val="8"/>
            </w:numPr>
            <w:tabs>
              <w:tab w:val="num" w:pos="720"/>
            </w:tabs>
            <w:spacing w:after="0" w:line="360" w:lineRule="auto"/>
            <w:ind w:left="720" w:hanging="360"/>
          </w:pPr>
        </w:pPrChange>
      </w:pPr>
      <w:r w:rsidRPr="00154DF6">
        <w:rPr>
          <w:rFonts w:ascii="Arial" w:hAnsi="Arial" w:cs="Arial"/>
          <w:sz w:val="22"/>
          <w:szCs w:val="22"/>
        </w:rPr>
        <w:t>Raw data hosting (datasets remain external).</w:t>
      </w:r>
    </w:p>
    <w:p w14:paraId="7321D5DC" w14:textId="4DFF5E20" w:rsidR="00AA26E4" w:rsidRPr="00154DF6" w:rsidRDefault="00AA26E4">
      <w:pPr>
        <w:numPr>
          <w:ilvl w:val="0"/>
          <w:numId w:val="8"/>
        </w:numPr>
        <w:spacing w:after="0" w:line="360" w:lineRule="auto"/>
        <w:jc w:val="both"/>
        <w:rPr>
          <w:rFonts w:ascii="Arial" w:hAnsi="Arial" w:cs="Arial"/>
          <w:sz w:val="22"/>
          <w:szCs w:val="22"/>
        </w:rPr>
        <w:pPrChange w:id="330" w:author="Augustine Khumalo | SAMRC" w:date="2025-08-27T10:20:00Z" w16du:dateUtc="2025-08-27T08:20:00Z">
          <w:pPr>
            <w:numPr>
              <w:numId w:val="8"/>
            </w:numPr>
            <w:tabs>
              <w:tab w:val="num" w:pos="720"/>
            </w:tabs>
            <w:spacing w:after="0" w:line="360" w:lineRule="auto"/>
            <w:ind w:left="720" w:hanging="360"/>
          </w:pPr>
        </w:pPrChange>
      </w:pPr>
      <w:r w:rsidRPr="00154DF6">
        <w:rPr>
          <w:rFonts w:ascii="Arial" w:hAnsi="Arial" w:cs="Arial"/>
          <w:sz w:val="22"/>
          <w:szCs w:val="22"/>
        </w:rPr>
        <w:t>Mobile apps (future consideration).</w:t>
      </w:r>
    </w:p>
    <w:p w14:paraId="042C6F58" w14:textId="2871607D" w:rsidR="00AA26E4" w:rsidRPr="00154DF6" w:rsidRDefault="00AA26E4">
      <w:pPr>
        <w:numPr>
          <w:ilvl w:val="0"/>
          <w:numId w:val="8"/>
        </w:numPr>
        <w:spacing w:after="0" w:line="360" w:lineRule="auto"/>
        <w:jc w:val="both"/>
        <w:rPr>
          <w:rFonts w:ascii="Arial" w:hAnsi="Arial" w:cs="Arial"/>
          <w:sz w:val="22"/>
          <w:szCs w:val="22"/>
        </w:rPr>
        <w:pPrChange w:id="331" w:author="Augustine Khumalo | SAMRC" w:date="2025-08-27T10:20:00Z" w16du:dateUtc="2025-08-27T08:20:00Z">
          <w:pPr>
            <w:numPr>
              <w:numId w:val="8"/>
            </w:numPr>
            <w:tabs>
              <w:tab w:val="num" w:pos="720"/>
            </w:tabs>
            <w:spacing w:after="0" w:line="360" w:lineRule="auto"/>
            <w:ind w:left="720" w:hanging="360"/>
          </w:pPr>
        </w:pPrChange>
      </w:pPr>
      <w:r w:rsidRPr="00154DF6">
        <w:rPr>
          <w:rFonts w:ascii="Arial" w:hAnsi="Arial" w:cs="Arial"/>
          <w:sz w:val="22"/>
          <w:szCs w:val="22"/>
        </w:rPr>
        <w:t>Full data harmonisation</w:t>
      </w:r>
    </w:p>
    <w:p w14:paraId="4C0DB906" w14:textId="77777777" w:rsidR="00582584" w:rsidRPr="00154DF6" w:rsidRDefault="00582584">
      <w:pPr>
        <w:spacing w:line="360" w:lineRule="auto"/>
        <w:jc w:val="both"/>
        <w:rPr>
          <w:rFonts w:ascii="Arial" w:hAnsi="Arial" w:cs="Arial"/>
          <w:b/>
          <w:bCs/>
          <w:sz w:val="22"/>
          <w:szCs w:val="22"/>
        </w:rPr>
        <w:pPrChange w:id="332" w:author="Augustine Khumalo | SAMRC" w:date="2025-08-27T10:20:00Z" w16du:dateUtc="2025-08-27T08:20:00Z">
          <w:pPr>
            <w:spacing w:line="360" w:lineRule="auto"/>
          </w:pPr>
        </w:pPrChange>
      </w:pPr>
    </w:p>
    <w:p w14:paraId="1C4F213E" w14:textId="23FB87E9" w:rsidR="00FC6FEF" w:rsidRPr="00154DF6" w:rsidRDefault="00A63599" w:rsidP="00154DF6">
      <w:pPr>
        <w:pStyle w:val="Heading1"/>
        <w:numPr>
          <w:ilvl w:val="0"/>
          <w:numId w:val="10"/>
        </w:numPr>
        <w:spacing w:line="360" w:lineRule="auto"/>
        <w:rPr>
          <w:rFonts w:ascii="Arial" w:hAnsi="Arial" w:cs="Arial"/>
          <w:b/>
          <w:bCs/>
          <w:color w:val="auto"/>
          <w:sz w:val="22"/>
          <w:szCs w:val="22"/>
        </w:rPr>
      </w:pPr>
      <w:bookmarkStart w:id="333" w:name="_Toc207180872"/>
      <w:r w:rsidRPr="00154DF6">
        <w:rPr>
          <w:rFonts w:ascii="Arial" w:hAnsi="Arial" w:cs="Arial"/>
          <w:b/>
          <w:bCs/>
          <w:color w:val="auto"/>
          <w:sz w:val="22"/>
          <w:szCs w:val="22"/>
        </w:rPr>
        <w:lastRenderedPageBreak/>
        <w:t>Frontend Architecture</w:t>
      </w:r>
      <w:bookmarkEnd w:id="333"/>
    </w:p>
    <w:p w14:paraId="10630901" w14:textId="436A66A4" w:rsidR="00A63599" w:rsidRPr="00154DF6" w:rsidRDefault="00A63599" w:rsidP="00154DF6">
      <w:pPr>
        <w:spacing w:line="360" w:lineRule="auto"/>
        <w:jc w:val="both"/>
        <w:rPr>
          <w:rFonts w:ascii="Arial" w:hAnsi="Arial" w:cs="Arial"/>
          <w:sz w:val="22"/>
          <w:szCs w:val="22"/>
        </w:rPr>
      </w:pPr>
      <w:r w:rsidRPr="00154DF6">
        <w:rPr>
          <w:rFonts w:ascii="Arial" w:hAnsi="Arial" w:cs="Arial"/>
          <w:sz w:val="22"/>
          <w:szCs w:val="22"/>
        </w:rPr>
        <w:t xml:space="preserve">The </w:t>
      </w:r>
      <w:proofErr w:type="spellStart"/>
      <w:r w:rsidRPr="00154DF6">
        <w:rPr>
          <w:rFonts w:ascii="Arial" w:hAnsi="Arial" w:cs="Arial"/>
          <w:sz w:val="22"/>
          <w:szCs w:val="22"/>
        </w:rPr>
        <w:t>PAMHoYA</w:t>
      </w:r>
      <w:proofErr w:type="spellEnd"/>
      <w:r w:rsidRPr="00154DF6">
        <w:rPr>
          <w:rFonts w:ascii="Arial" w:hAnsi="Arial" w:cs="Arial"/>
          <w:sz w:val="22"/>
          <w:szCs w:val="22"/>
        </w:rPr>
        <w:t xml:space="preserve"> frontend is the entry point for all users of the platform. Built as a React web application, it provides the interactive user interface that community stakeholders, researchers, policymakers, and administrators engage with directly. To ensure the application remains maintainable, scalable, and clearly structured, the frontend follows the Model–View–</w:t>
      </w:r>
      <w:proofErr w:type="spellStart"/>
      <w:r w:rsidRPr="00154DF6">
        <w:rPr>
          <w:rFonts w:ascii="Arial" w:hAnsi="Arial" w:cs="Arial"/>
          <w:sz w:val="22"/>
          <w:szCs w:val="22"/>
        </w:rPr>
        <w:t>ViewModel</w:t>
      </w:r>
      <w:proofErr w:type="spellEnd"/>
      <w:r w:rsidRPr="00154DF6">
        <w:rPr>
          <w:rFonts w:ascii="Arial" w:hAnsi="Arial" w:cs="Arial"/>
          <w:sz w:val="22"/>
          <w:szCs w:val="22"/>
        </w:rPr>
        <w:t xml:space="preserve"> (MVVM) design pattern.</w:t>
      </w:r>
    </w:p>
    <w:p w14:paraId="0C931834" w14:textId="77777777" w:rsidR="00A63599" w:rsidRPr="00154DF6" w:rsidRDefault="00A63599" w:rsidP="00154DF6">
      <w:pPr>
        <w:spacing w:line="360" w:lineRule="auto"/>
        <w:jc w:val="both"/>
        <w:rPr>
          <w:rFonts w:ascii="Arial" w:hAnsi="Arial" w:cs="Arial"/>
          <w:sz w:val="22"/>
          <w:szCs w:val="22"/>
        </w:rPr>
      </w:pPr>
      <w:r w:rsidRPr="00154DF6">
        <w:rPr>
          <w:rFonts w:ascii="Arial" w:hAnsi="Arial" w:cs="Arial"/>
          <w:sz w:val="22"/>
          <w:szCs w:val="22"/>
        </w:rPr>
        <w:t xml:space="preserve">In MVVM, the View is responsible for rendering screens and reusable components, the </w:t>
      </w:r>
      <w:proofErr w:type="spellStart"/>
      <w:r w:rsidRPr="00154DF6">
        <w:rPr>
          <w:rFonts w:ascii="Arial" w:hAnsi="Arial" w:cs="Arial"/>
          <w:sz w:val="22"/>
          <w:szCs w:val="22"/>
        </w:rPr>
        <w:t>ViewModel</w:t>
      </w:r>
      <w:proofErr w:type="spellEnd"/>
      <w:r w:rsidRPr="00154DF6">
        <w:rPr>
          <w:rFonts w:ascii="Arial" w:hAnsi="Arial" w:cs="Arial"/>
          <w:sz w:val="22"/>
          <w:szCs w:val="22"/>
        </w:rPr>
        <w:t xml:space="preserve"> manages logic and state for each page, and the Model provides access to backend services through API Gateways. This layered separation means that user interactions (like searches, harmonisation requests, or dashboard navigation) are processed in the </w:t>
      </w:r>
      <w:proofErr w:type="spellStart"/>
      <w:r w:rsidRPr="00154DF6">
        <w:rPr>
          <w:rFonts w:ascii="Arial" w:hAnsi="Arial" w:cs="Arial"/>
          <w:sz w:val="22"/>
          <w:szCs w:val="22"/>
        </w:rPr>
        <w:t>ViewModel</w:t>
      </w:r>
      <w:proofErr w:type="spellEnd"/>
      <w:r w:rsidRPr="00154DF6">
        <w:rPr>
          <w:rFonts w:ascii="Arial" w:hAnsi="Arial" w:cs="Arial"/>
          <w:sz w:val="22"/>
          <w:szCs w:val="22"/>
        </w:rPr>
        <w:t xml:space="preserve"> and translated into calls to backend services via the Model. Results are then passed back to the View for display. The frontend architecture is shown in Figure 1.</w:t>
      </w:r>
    </w:p>
    <w:p w14:paraId="30E50AA2" w14:textId="10CEAC62" w:rsidR="00D07929" w:rsidRPr="00154DF6" w:rsidRDefault="00D07929" w:rsidP="00154DF6">
      <w:pPr>
        <w:spacing w:line="360" w:lineRule="auto"/>
        <w:jc w:val="both"/>
        <w:rPr>
          <w:rFonts w:ascii="Arial" w:hAnsi="Arial" w:cs="Arial"/>
          <w:sz w:val="22"/>
          <w:szCs w:val="22"/>
        </w:rPr>
      </w:pPr>
      <w:r w:rsidRPr="00154DF6">
        <w:rPr>
          <w:rFonts w:ascii="Arial" w:hAnsi="Arial" w:cs="Arial"/>
          <w:noProof/>
          <w:rPrChange w:id="334" w:author="Augustine Khumalo | SAMRC" w:date="2025-08-27T09:58:00Z" w16du:dateUtc="2025-08-27T07:58:00Z">
            <w:rPr>
              <w:noProof/>
            </w:rPr>
          </w:rPrChange>
        </w:rPr>
        <w:drawing>
          <wp:inline distT="0" distB="0" distL="0" distR="0" wp14:anchorId="63B7E60B" wp14:editId="55A66DBB">
            <wp:extent cx="5882640" cy="3465924"/>
            <wp:effectExtent l="0" t="0" r="3810" b="1270"/>
            <wp:docPr id="20428270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27045" name="Picture 1" descr="A screenshot of a computer&#10;&#10;AI-generated content may be incorrect."/>
                    <pic:cNvPicPr/>
                  </pic:nvPicPr>
                  <pic:blipFill rotWithShape="1">
                    <a:blip r:embed="rId13"/>
                    <a:srcRect l="17018" t="23288" r="16641" b="10879"/>
                    <a:stretch>
                      <a:fillRect/>
                    </a:stretch>
                  </pic:blipFill>
                  <pic:spPr bwMode="auto">
                    <a:xfrm>
                      <a:off x="0" y="0"/>
                      <a:ext cx="5889288" cy="3469841"/>
                    </a:xfrm>
                    <a:prstGeom prst="rect">
                      <a:avLst/>
                    </a:prstGeom>
                    <a:ln>
                      <a:noFill/>
                    </a:ln>
                    <a:extLst>
                      <a:ext uri="{53640926-AAD7-44D8-BBD7-CCE9431645EC}">
                        <a14:shadowObscured xmlns:a14="http://schemas.microsoft.com/office/drawing/2010/main"/>
                      </a:ext>
                    </a:extLst>
                  </pic:spPr>
                </pic:pic>
              </a:graphicData>
            </a:graphic>
          </wp:inline>
        </w:drawing>
      </w:r>
    </w:p>
    <w:p w14:paraId="1A7C77E7" w14:textId="3E019B97" w:rsidR="00A63599" w:rsidRPr="00154DF6" w:rsidRDefault="00A63599" w:rsidP="00154DF6">
      <w:pPr>
        <w:spacing w:line="360" w:lineRule="auto"/>
        <w:jc w:val="center"/>
        <w:rPr>
          <w:rFonts w:ascii="Arial" w:hAnsi="Arial" w:cs="Arial"/>
          <w:sz w:val="22"/>
          <w:szCs w:val="22"/>
        </w:rPr>
      </w:pPr>
      <w:r w:rsidRPr="00154DF6">
        <w:rPr>
          <w:rFonts w:ascii="Arial" w:hAnsi="Arial" w:cs="Arial"/>
          <w:sz w:val="22"/>
          <w:szCs w:val="22"/>
        </w:rPr>
        <w:t>Figure 1:  Front-end Architecture</w:t>
      </w:r>
      <w:r w:rsidRPr="00154DF6">
        <w:rPr>
          <w:rFonts w:ascii="Arial" w:hAnsi="Arial" w:cs="Arial"/>
          <w:sz w:val="22"/>
          <w:szCs w:val="22"/>
        </w:rPr>
        <w:br/>
      </w:r>
      <w:r w:rsidRPr="00154DF6">
        <w:rPr>
          <w:rFonts w:ascii="Arial" w:hAnsi="Arial" w:cs="Arial"/>
          <w:sz w:val="22"/>
          <w:szCs w:val="22"/>
        </w:rPr>
        <w:br/>
      </w:r>
    </w:p>
    <w:p w14:paraId="68911CCC" w14:textId="747B6BC9" w:rsidR="00A63599" w:rsidRPr="00154DF6" w:rsidRDefault="00A63599" w:rsidP="00154DF6">
      <w:pPr>
        <w:pStyle w:val="Heading2"/>
        <w:numPr>
          <w:ilvl w:val="1"/>
          <w:numId w:val="10"/>
        </w:numPr>
        <w:spacing w:line="360" w:lineRule="auto"/>
        <w:rPr>
          <w:rFonts w:ascii="Arial" w:hAnsi="Arial" w:cs="Arial"/>
          <w:color w:val="auto"/>
          <w:sz w:val="22"/>
          <w:szCs w:val="22"/>
        </w:rPr>
      </w:pPr>
      <w:bookmarkStart w:id="335" w:name="_Toc207180873"/>
      <w:r w:rsidRPr="00154DF6">
        <w:rPr>
          <w:rFonts w:ascii="Arial" w:hAnsi="Arial" w:cs="Arial"/>
          <w:color w:val="auto"/>
          <w:sz w:val="22"/>
          <w:szCs w:val="22"/>
        </w:rPr>
        <w:t xml:space="preserve">View </w:t>
      </w:r>
      <w:r w:rsidR="00115FD3" w:rsidRPr="00154DF6">
        <w:rPr>
          <w:rFonts w:ascii="Arial" w:hAnsi="Arial" w:cs="Arial"/>
          <w:color w:val="auto"/>
          <w:sz w:val="22"/>
          <w:szCs w:val="22"/>
        </w:rPr>
        <w:t>-</w:t>
      </w:r>
      <w:r w:rsidRPr="00154DF6">
        <w:rPr>
          <w:rFonts w:ascii="Arial" w:hAnsi="Arial" w:cs="Arial"/>
          <w:color w:val="auto"/>
          <w:sz w:val="22"/>
          <w:szCs w:val="22"/>
        </w:rPr>
        <w:t xml:space="preserve"> UI Layer</w:t>
      </w:r>
      <w:bookmarkEnd w:id="335"/>
      <w:r w:rsidRPr="00154DF6">
        <w:rPr>
          <w:rFonts w:ascii="Arial" w:hAnsi="Arial" w:cs="Arial"/>
          <w:color w:val="auto"/>
          <w:sz w:val="22"/>
          <w:szCs w:val="22"/>
        </w:rPr>
        <w:t xml:space="preserve"> </w:t>
      </w:r>
    </w:p>
    <w:p w14:paraId="0D7F3F6A" w14:textId="528F4BD0" w:rsidR="00A63599" w:rsidRPr="00154DF6" w:rsidRDefault="00A63599">
      <w:pPr>
        <w:spacing w:line="360" w:lineRule="auto"/>
        <w:jc w:val="both"/>
        <w:rPr>
          <w:rFonts w:ascii="Arial" w:hAnsi="Arial" w:cs="Arial"/>
          <w:sz w:val="22"/>
          <w:szCs w:val="22"/>
        </w:rPr>
        <w:pPrChange w:id="336" w:author="Augustine Khumalo | SAMRC" w:date="2025-08-27T10:20:00Z" w16du:dateUtc="2025-08-27T08:20:00Z">
          <w:pPr>
            <w:spacing w:line="360" w:lineRule="auto"/>
          </w:pPr>
        </w:pPrChange>
      </w:pPr>
      <w:r w:rsidRPr="00154DF6">
        <w:rPr>
          <w:rFonts w:ascii="Arial" w:hAnsi="Arial" w:cs="Arial"/>
          <w:sz w:val="22"/>
          <w:szCs w:val="22"/>
        </w:rPr>
        <w:t xml:space="preserve">The View contains pages and reusable components. It renders data and forwards user events to the </w:t>
      </w:r>
      <w:proofErr w:type="spellStart"/>
      <w:r w:rsidRPr="00154DF6">
        <w:rPr>
          <w:rFonts w:ascii="Arial" w:hAnsi="Arial" w:cs="Arial"/>
          <w:sz w:val="22"/>
          <w:szCs w:val="22"/>
        </w:rPr>
        <w:t>ViewModel</w:t>
      </w:r>
      <w:proofErr w:type="spellEnd"/>
      <w:r w:rsidRPr="00154DF6">
        <w:rPr>
          <w:rFonts w:ascii="Arial" w:hAnsi="Arial" w:cs="Arial"/>
          <w:sz w:val="22"/>
          <w:szCs w:val="22"/>
        </w:rPr>
        <w:t>; it does not implement business logic.</w:t>
      </w:r>
    </w:p>
    <w:p w14:paraId="40A21040" w14:textId="77777777" w:rsidR="00A63599" w:rsidRPr="00154DF6" w:rsidRDefault="00A63599">
      <w:pPr>
        <w:pStyle w:val="ListParagraph"/>
        <w:numPr>
          <w:ilvl w:val="0"/>
          <w:numId w:val="3"/>
        </w:numPr>
        <w:spacing w:line="360" w:lineRule="auto"/>
        <w:jc w:val="both"/>
        <w:rPr>
          <w:rFonts w:ascii="Arial" w:hAnsi="Arial" w:cs="Arial"/>
          <w:sz w:val="22"/>
          <w:szCs w:val="22"/>
        </w:rPr>
        <w:pPrChange w:id="337" w:author="Augustine Khumalo | SAMRC" w:date="2025-08-27T10:20:00Z" w16du:dateUtc="2025-08-27T08:20:00Z">
          <w:pPr>
            <w:pStyle w:val="ListParagraph"/>
            <w:numPr>
              <w:numId w:val="3"/>
            </w:numPr>
            <w:spacing w:line="360" w:lineRule="auto"/>
            <w:ind w:hanging="360"/>
          </w:pPr>
        </w:pPrChange>
      </w:pPr>
      <w:r w:rsidRPr="00154DF6">
        <w:rPr>
          <w:rFonts w:ascii="Arial" w:hAnsi="Arial" w:cs="Arial"/>
          <w:sz w:val="22"/>
          <w:szCs w:val="22"/>
        </w:rPr>
        <w:lastRenderedPageBreak/>
        <w:t>Screens (pages): Login.js, Register.js, Dashboard.js, Discover.js, Harmonise.js, About.js, LivedExperience.js.</w:t>
      </w:r>
    </w:p>
    <w:p w14:paraId="1B9EA5F2" w14:textId="77777777" w:rsidR="00A63599" w:rsidRPr="00154DF6" w:rsidRDefault="00A63599">
      <w:pPr>
        <w:pStyle w:val="ListParagraph"/>
        <w:numPr>
          <w:ilvl w:val="0"/>
          <w:numId w:val="3"/>
        </w:numPr>
        <w:spacing w:line="360" w:lineRule="auto"/>
        <w:jc w:val="both"/>
        <w:rPr>
          <w:rFonts w:ascii="Arial" w:hAnsi="Arial" w:cs="Arial"/>
          <w:sz w:val="22"/>
          <w:szCs w:val="22"/>
        </w:rPr>
        <w:pPrChange w:id="338" w:author="Augustine Khumalo | SAMRC" w:date="2025-08-27T10:20:00Z" w16du:dateUtc="2025-08-27T08:20:00Z">
          <w:pPr>
            <w:pStyle w:val="ListParagraph"/>
            <w:numPr>
              <w:numId w:val="3"/>
            </w:numPr>
            <w:spacing w:line="360" w:lineRule="auto"/>
            <w:ind w:hanging="360"/>
          </w:pPr>
        </w:pPrChange>
      </w:pPr>
      <w:r w:rsidRPr="00154DF6">
        <w:rPr>
          <w:rFonts w:ascii="Arial" w:hAnsi="Arial" w:cs="Arial"/>
          <w:sz w:val="22"/>
          <w:szCs w:val="22"/>
        </w:rPr>
        <w:t>Reusable components: Header.js, Footer.js, Button.js, Modal.js, Input.js, Dropdown.js, Checkbox.js, LoadingSpinner.js, ProgressBar.js, InsightCard.js.</w:t>
      </w:r>
    </w:p>
    <w:p w14:paraId="597E9E49" w14:textId="2B579159" w:rsidR="00A63599" w:rsidRPr="00154DF6" w:rsidRDefault="00A63599">
      <w:pPr>
        <w:pStyle w:val="ListParagraph"/>
        <w:numPr>
          <w:ilvl w:val="0"/>
          <w:numId w:val="3"/>
        </w:numPr>
        <w:spacing w:line="360" w:lineRule="auto"/>
        <w:jc w:val="both"/>
        <w:rPr>
          <w:rFonts w:ascii="Arial" w:hAnsi="Arial" w:cs="Arial"/>
          <w:sz w:val="22"/>
          <w:szCs w:val="22"/>
        </w:rPr>
        <w:pPrChange w:id="339" w:author="Augustine Khumalo | SAMRC" w:date="2025-08-27T10:20:00Z" w16du:dateUtc="2025-08-27T08:20:00Z">
          <w:pPr>
            <w:pStyle w:val="ListParagraph"/>
            <w:numPr>
              <w:numId w:val="3"/>
            </w:numPr>
            <w:spacing w:line="360" w:lineRule="auto"/>
            <w:ind w:hanging="360"/>
          </w:pPr>
        </w:pPrChange>
      </w:pPr>
      <w:r w:rsidRPr="00154DF6">
        <w:rPr>
          <w:rFonts w:ascii="Arial" w:hAnsi="Arial" w:cs="Arial"/>
          <w:sz w:val="22"/>
          <w:szCs w:val="22"/>
        </w:rPr>
        <w:t xml:space="preserve">Role: Present data, handle layout/accessibility, trigger </w:t>
      </w:r>
      <w:proofErr w:type="spellStart"/>
      <w:r w:rsidRPr="00154DF6">
        <w:rPr>
          <w:rFonts w:ascii="Arial" w:hAnsi="Arial" w:cs="Arial"/>
          <w:sz w:val="22"/>
          <w:szCs w:val="22"/>
        </w:rPr>
        <w:t>ViewModel</w:t>
      </w:r>
      <w:proofErr w:type="spellEnd"/>
      <w:r w:rsidRPr="00154DF6">
        <w:rPr>
          <w:rFonts w:ascii="Arial" w:hAnsi="Arial" w:cs="Arial"/>
          <w:sz w:val="22"/>
          <w:szCs w:val="22"/>
        </w:rPr>
        <w:t xml:space="preserve"> actions (e.g., “Search”, “Harmonise”, “Generate Report”).</w:t>
      </w:r>
    </w:p>
    <w:p w14:paraId="02E77B35" w14:textId="09F51229" w:rsidR="00A63599" w:rsidRPr="00154DF6" w:rsidRDefault="00A63599" w:rsidP="00154DF6">
      <w:pPr>
        <w:pStyle w:val="Heading2"/>
        <w:numPr>
          <w:ilvl w:val="1"/>
          <w:numId w:val="10"/>
        </w:numPr>
        <w:spacing w:line="360" w:lineRule="auto"/>
        <w:rPr>
          <w:rFonts w:ascii="Arial" w:hAnsi="Arial" w:cs="Arial"/>
          <w:color w:val="auto"/>
          <w:sz w:val="22"/>
          <w:szCs w:val="22"/>
        </w:rPr>
      </w:pPr>
      <w:bookmarkStart w:id="340" w:name="_Toc207180874"/>
      <w:proofErr w:type="spellStart"/>
      <w:r w:rsidRPr="00154DF6">
        <w:rPr>
          <w:rFonts w:ascii="Arial" w:hAnsi="Arial" w:cs="Arial"/>
          <w:color w:val="auto"/>
          <w:sz w:val="22"/>
          <w:szCs w:val="22"/>
        </w:rPr>
        <w:t>ViewModel</w:t>
      </w:r>
      <w:proofErr w:type="spellEnd"/>
      <w:r w:rsidRPr="00154DF6">
        <w:rPr>
          <w:rFonts w:ascii="Arial" w:hAnsi="Arial" w:cs="Arial"/>
          <w:color w:val="auto"/>
          <w:sz w:val="22"/>
          <w:szCs w:val="22"/>
        </w:rPr>
        <w:t xml:space="preserve"> </w:t>
      </w:r>
      <w:r w:rsidR="00115FD3" w:rsidRPr="00154DF6">
        <w:rPr>
          <w:rFonts w:ascii="Arial" w:hAnsi="Arial" w:cs="Arial"/>
          <w:color w:val="auto"/>
          <w:sz w:val="22"/>
          <w:szCs w:val="22"/>
        </w:rPr>
        <w:t>-</w:t>
      </w:r>
      <w:r w:rsidRPr="00154DF6">
        <w:rPr>
          <w:rFonts w:ascii="Arial" w:hAnsi="Arial" w:cs="Arial"/>
          <w:color w:val="auto"/>
          <w:sz w:val="22"/>
          <w:szCs w:val="22"/>
        </w:rPr>
        <w:t xml:space="preserve"> Logic Layer</w:t>
      </w:r>
      <w:bookmarkEnd w:id="340"/>
      <w:r w:rsidRPr="00154DF6">
        <w:rPr>
          <w:rFonts w:ascii="Arial" w:hAnsi="Arial" w:cs="Arial"/>
          <w:color w:val="auto"/>
          <w:sz w:val="22"/>
          <w:szCs w:val="22"/>
        </w:rPr>
        <w:t xml:space="preserve"> </w:t>
      </w:r>
    </w:p>
    <w:p w14:paraId="056E4499" w14:textId="77777777" w:rsidR="00A63599" w:rsidRPr="00154DF6" w:rsidRDefault="00A63599">
      <w:pPr>
        <w:spacing w:after="100" w:afterAutospacing="1" w:line="360" w:lineRule="auto"/>
        <w:jc w:val="both"/>
        <w:rPr>
          <w:rFonts w:ascii="Arial" w:hAnsi="Arial" w:cs="Arial"/>
          <w:sz w:val="22"/>
          <w:szCs w:val="22"/>
        </w:rPr>
        <w:pPrChange w:id="341" w:author="Augustine Khumalo | SAMRC" w:date="2025-08-27T10:21:00Z" w16du:dateUtc="2025-08-27T08:21:00Z">
          <w:pPr>
            <w:spacing w:after="100" w:afterAutospacing="1" w:line="360" w:lineRule="auto"/>
          </w:pPr>
        </w:pPrChange>
      </w:pPr>
      <w:r w:rsidRPr="00154DF6">
        <w:rPr>
          <w:rFonts w:ascii="Arial" w:hAnsi="Arial" w:cs="Arial"/>
          <w:sz w:val="22"/>
          <w:szCs w:val="22"/>
        </w:rPr>
        <w:t xml:space="preserve">The </w:t>
      </w:r>
      <w:proofErr w:type="spellStart"/>
      <w:r w:rsidRPr="00154DF6">
        <w:rPr>
          <w:rFonts w:ascii="Arial" w:hAnsi="Arial" w:cs="Arial"/>
          <w:sz w:val="22"/>
          <w:szCs w:val="22"/>
        </w:rPr>
        <w:t>ViewModel</w:t>
      </w:r>
      <w:proofErr w:type="spellEnd"/>
      <w:r w:rsidRPr="00154DF6">
        <w:rPr>
          <w:rFonts w:ascii="Arial" w:hAnsi="Arial" w:cs="Arial"/>
          <w:sz w:val="22"/>
          <w:szCs w:val="22"/>
        </w:rPr>
        <w:t xml:space="preserve"> is the stateful controller for a screen. It interprets user intents, manages local/UI state, orchestrates side-effects, and decides what the View should render.</w:t>
      </w:r>
    </w:p>
    <w:p w14:paraId="724A58BB" w14:textId="6D6C3C40" w:rsidR="00A63599" w:rsidRPr="00154DF6" w:rsidRDefault="00A63599">
      <w:pPr>
        <w:numPr>
          <w:ilvl w:val="0"/>
          <w:numId w:val="4"/>
        </w:numPr>
        <w:spacing w:line="360" w:lineRule="auto"/>
        <w:jc w:val="both"/>
        <w:rPr>
          <w:rFonts w:ascii="Arial" w:hAnsi="Arial" w:cs="Arial"/>
          <w:sz w:val="22"/>
          <w:szCs w:val="22"/>
        </w:rPr>
        <w:pPrChange w:id="342" w:author="Augustine Khumalo | SAMRC" w:date="2025-08-27T10:21:00Z" w16du:dateUtc="2025-08-27T08:21:00Z">
          <w:pPr>
            <w:numPr>
              <w:numId w:val="4"/>
            </w:numPr>
            <w:tabs>
              <w:tab w:val="num" w:pos="720"/>
            </w:tabs>
            <w:spacing w:line="360" w:lineRule="auto"/>
            <w:ind w:left="720" w:hanging="360"/>
          </w:pPr>
        </w:pPrChange>
      </w:pPr>
      <w:r w:rsidRPr="00154DF6">
        <w:rPr>
          <w:rFonts w:ascii="Arial" w:hAnsi="Arial" w:cs="Arial"/>
          <w:sz w:val="22"/>
          <w:szCs w:val="22"/>
        </w:rPr>
        <w:t xml:space="preserve">Responsibilities: input validation, calling the Model, caching/pagination, loading/error states, </w:t>
      </w:r>
      <w:ins w:id="343" w:author="Augustine Khumalo | SAMRC" w:date="2025-08-27T10:17:00Z" w16du:dateUtc="2025-08-27T08:17:00Z">
        <w:r w:rsidR="00CA2F96">
          <w:rPr>
            <w:rFonts w:ascii="Arial" w:hAnsi="Arial" w:cs="Arial"/>
            <w:sz w:val="22"/>
            <w:szCs w:val="22"/>
          </w:rPr>
          <w:t xml:space="preserve">and </w:t>
        </w:r>
      </w:ins>
      <w:r w:rsidRPr="00154DF6">
        <w:rPr>
          <w:rFonts w:ascii="Arial" w:hAnsi="Arial" w:cs="Arial"/>
          <w:sz w:val="22"/>
          <w:szCs w:val="22"/>
        </w:rPr>
        <w:t>role-aware presentation decisions.</w:t>
      </w:r>
    </w:p>
    <w:p w14:paraId="293AE2C8" w14:textId="77777777" w:rsidR="00A63599" w:rsidRPr="00154DF6" w:rsidRDefault="00A63599">
      <w:pPr>
        <w:numPr>
          <w:ilvl w:val="0"/>
          <w:numId w:val="4"/>
        </w:numPr>
        <w:spacing w:line="360" w:lineRule="auto"/>
        <w:jc w:val="both"/>
        <w:rPr>
          <w:rFonts w:ascii="Arial" w:hAnsi="Arial" w:cs="Arial"/>
          <w:sz w:val="22"/>
          <w:szCs w:val="22"/>
        </w:rPr>
        <w:pPrChange w:id="344" w:author="Augustine Khumalo | SAMRC" w:date="2025-08-27T10:21:00Z" w16du:dateUtc="2025-08-27T08:21:00Z">
          <w:pPr>
            <w:numPr>
              <w:numId w:val="4"/>
            </w:numPr>
            <w:tabs>
              <w:tab w:val="num" w:pos="720"/>
            </w:tabs>
            <w:spacing w:line="360" w:lineRule="auto"/>
            <w:ind w:left="720" w:hanging="360"/>
          </w:pPr>
        </w:pPrChange>
      </w:pPr>
      <w:r w:rsidRPr="00154DF6">
        <w:rPr>
          <w:rFonts w:ascii="Arial" w:hAnsi="Arial" w:cs="Arial"/>
          <w:sz w:val="22"/>
          <w:szCs w:val="22"/>
        </w:rPr>
        <w:t>Examples:</w:t>
      </w:r>
    </w:p>
    <w:p w14:paraId="531AC9BA" w14:textId="77777777" w:rsidR="00A63599" w:rsidRPr="00154DF6" w:rsidRDefault="00A63599">
      <w:pPr>
        <w:numPr>
          <w:ilvl w:val="1"/>
          <w:numId w:val="4"/>
        </w:numPr>
        <w:spacing w:line="360" w:lineRule="auto"/>
        <w:jc w:val="both"/>
        <w:rPr>
          <w:rFonts w:ascii="Arial" w:hAnsi="Arial" w:cs="Arial"/>
          <w:sz w:val="22"/>
          <w:szCs w:val="22"/>
        </w:rPr>
        <w:pPrChange w:id="345" w:author="Augustine Khumalo | SAMRC" w:date="2025-08-27T10:21:00Z" w16du:dateUtc="2025-08-27T08:21:00Z">
          <w:pPr>
            <w:numPr>
              <w:ilvl w:val="1"/>
              <w:numId w:val="4"/>
            </w:numPr>
            <w:tabs>
              <w:tab w:val="num" w:pos="1440"/>
            </w:tabs>
            <w:spacing w:line="360" w:lineRule="auto"/>
            <w:ind w:left="1440" w:hanging="360"/>
          </w:pPr>
        </w:pPrChange>
      </w:pPr>
      <w:proofErr w:type="spellStart"/>
      <w:r w:rsidRPr="00154DF6">
        <w:rPr>
          <w:rFonts w:ascii="Arial" w:hAnsi="Arial" w:cs="Arial"/>
          <w:sz w:val="22"/>
          <w:szCs w:val="22"/>
        </w:rPr>
        <w:t>LoginViewModel</w:t>
      </w:r>
      <w:proofErr w:type="spellEnd"/>
      <w:r w:rsidRPr="00154DF6">
        <w:rPr>
          <w:rFonts w:ascii="Arial" w:hAnsi="Arial" w:cs="Arial"/>
          <w:sz w:val="22"/>
          <w:szCs w:val="22"/>
        </w:rPr>
        <w:t xml:space="preserve"> handles login, tokens, and error messages.</w:t>
      </w:r>
    </w:p>
    <w:p w14:paraId="45B9D1D1" w14:textId="77777777" w:rsidR="00A63599" w:rsidRPr="00154DF6" w:rsidRDefault="00A63599">
      <w:pPr>
        <w:numPr>
          <w:ilvl w:val="1"/>
          <w:numId w:val="4"/>
        </w:numPr>
        <w:spacing w:line="360" w:lineRule="auto"/>
        <w:jc w:val="both"/>
        <w:rPr>
          <w:rFonts w:ascii="Arial" w:hAnsi="Arial" w:cs="Arial"/>
          <w:sz w:val="22"/>
          <w:szCs w:val="22"/>
        </w:rPr>
        <w:pPrChange w:id="346" w:author="Augustine Khumalo | SAMRC" w:date="2025-08-27T10:21:00Z" w16du:dateUtc="2025-08-27T08:21:00Z">
          <w:pPr>
            <w:numPr>
              <w:ilvl w:val="1"/>
              <w:numId w:val="4"/>
            </w:numPr>
            <w:tabs>
              <w:tab w:val="num" w:pos="1440"/>
            </w:tabs>
            <w:spacing w:line="360" w:lineRule="auto"/>
            <w:ind w:left="1440" w:hanging="360"/>
          </w:pPr>
        </w:pPrChange>
      </w:pPr>
      <w:proofErr w:type="spellStart"/>
      <w:r w:rsidRPr="00154DF6">
        <w:rPr>
          <w:rFonts w:ascii="Arial" w:hAnsi="Arial" w:cs="Arial"/>
          <w:sz w:val="22"/>
          <w:szCs w:val="22"/>
        </w:rPr>
        <w:t>DashboardViewModel</w:t>
      </w:r>
      <w:proofErr w:type="spellEnd"/>
      <w:r w:rsidRPr="00154DF6">
        <w:rPr>
          <w:rFonts w:ascii="Arial" w:hAnsi="Arial" w:cs="Arial"/>
          <w:sz w:val="22"/>
          <w:szCs w:val="22"/>
        </w:rPr>
        <w:t xml:space="preserve"> selects the correct dashboard view (researcher, LE expert, policymaker, admin) and fetches KPIs/maps.</w:t>
      </w:r>
    </w:p>
    <w:p w14:paraId="04B31253" w14:textId="77777777" w:rsidR="00A63599" w:rsidRPr="00154DF6" w:rsidRDefault="00A63599">
      <w:pPr>
        <w:numPr>
          <w:ilvl w:val="1"/>
          <w:numId w:val="4"/>
        </w:numPr>
        <w:spacing w:line="360" w:lineRule="auto"/>
        <w:jc w:val="both"/>
        <w:rPr>
          <w:rFonts w:ascii="Arial" w:hAnsi="Arial" w:cs="Arial"/>
          <w:sz w:val="22"/>
          <w:szCs w:val="22"/>
        </w:rPr>
        <w:pPrChange w:id="347" w:author="Augustine Khumalo | SAMRC" w:date="2025-08-27T10:21:00Z" w16du:dateUtc="2025-08-27T08:21:00Z">
          <w:pPr>
            <w:numPr>
              <w:ilvl w:val="1"/>
              <w:numId w:val="4"/>
            </w:numPr>
            <w:tabs>
              <w:tab w:val="num" w:pos="1440"/>
            </w:tabs>
            <w:spacing w:line="360" w:lineRule="auto"/>
            <w:ind w:left="1440" w:hanging="360"/>
          </w:pPr>
        </w:pPrChange>
      </w:pPr>
      <w:proofErr w:type="spellStart"/>
      <w:r w:rsidRPr="00154DF6">
        <w:rPr>
          <w:rFonts w:ascii="Arial" w:hAnsi="Arial" w:cs="Arial"/>
          <w:sz w:val="22"/>
          <w:szCs w:val="22"/>
        </w:rPr>
        <w:t>DiscoverViewModel</w:t>
      </w:r>
      <w:proofErr w:type="spellEnd"/>
      <w:r w:rsidRPr="00154DF6">
        <w:rPr>
          <w:rFonts w:ascii="Arial" w:hAnsi="Arial" w:cs="Arial"/>
          <w:sz w:val="22"/>
          <w:szCs w:val="22"/>
        </w:rPr>
        <w:t xml:space="preserve"> manages search queries, filters, and results paging.</w:t>
      </w:r>
    </w:p>
    <w:p w14:paraId="64D2B3FF" w14:textId="77777777" w:rsidR="00A63599" w:rsidRPr="00154DF6" w:rsidRDefault="00A63599">
      <w:pPr>
        <w:numPr>
          <w:ilvl w:val="1"/>
          <w:numId w:val="4"/>
        </w:numPr>
        <w:spacing w:line="360" w:lineRule="auto"/>
        <w:jc w:val="both"/>
        <w:rPr>
          <w:rFonts w:ascii="Arial" w:hAnsi="Arial" w:cs="Arial"/>
          <w:sz w:val="22"/>
          <w:szCs w:val="22"/>
        </w:rPr>
        <w:pPrChange w:id="348" w:author="Augustine Khumalo | SAMRC" w:date="2025-08-27T10:21:00Z" w16du:dateUtc="2025-08-27T08:21:00Z">
          <w:pPr>
            <w:numPr>
              <w:ilvl w:val="1"/>
              <w:numId w:val="4"/>
            </w:numPr>
            <w:tabs>
              <w:tab w:val="num" w:pos="1440"/>
            </w:tabs>
            <w:spacing w:line="360" w:lineRule="auto"/>
            <w:ind w:left="1440" w:hanging="360"/>
          </w:pPr>
        </w:pPrChange>
      </w:pPr>
      <w:proofErr w:type="spellStart"/>
      <w:r w:rsidRPr="00154DF6">
        <w:rPr>
          <w:rFonts w:ascii="Arial" w:hAnsi="Arial" w:cs="Arial"/>
          <w:sz w:val="22"/>
          <w:szCs w:val="22"/>
        </w:rPr>
        <w:t>HarmoniseViewModel</w:t>
      </w:r>
      <w:proofErr w:type="spellEnd"/>
      <w:r w:rsidRPr="00154DF6">
        <w:rPr>
          <w:rFonts w:ascii="Arial" w:hAnsi="Arial" w:cs="Arial"/>
          <w:sz w:val="22"/>
          <w:szCs w:val="22"/>
        </w:rPr>
        <w:t xml:space="preserve"> coordinates item/data harmonisation flows and job status polling.</w:t>
      </w:r>
    </w:p>
    <w:p w14:paraId="0250202C" w14:textId="77777777" w:rsidR="00A63599" w:rsidRPr="00154DF6" w:rsidRDefault="00A63599">
      <w:pPr>
        <w:numPr>
          <w:ilvl w:val="0"/>
          <w:numId w:val="4"/>
        </w:numPr>
        <w:spacing w:line="360" w:lineRule="auto"/>
        <w:jc w:val="both"/>
        <w:rPr>
          <w:rFonts w:ascii="Arial" w:hAnsi="Arial" w:cs="Arial"/>
          <w:sz w:val="22"/>
          <w:szCs w:val="22"/>
        </w:rPr>
        <w:pPrChange w:id="349" w:author="Augustine Khumalo | SAMRC" w:date="2025-08-27T10:21:00Z" w16du:dateUtc="2025-08-27T08:21:00Z">
          <w:pPr>
            <w:numPr>
              <w:numId w:val="4"/>
            </w:numPr>
            <w:tabs>
              <w:tab w:val="num" w:pos="720"/>
            </w:tabs>
            <w:spacing w:line="360" w:lineRule="auto"/>
            <w:ind w:left="720" w:hanging="360"/>
          </w:pPr>
        </w:pPrChange>
      </w:pPr>
      <w:r w:rsidRPr="00154DF6">
        <w:rPr>
          <w:rFonts w:ascii="Arial" w:hAnsi="Arial" w:cs="Arial"/>
          <w:sz w:val="22"/>
          <w:szCs w:val="22"/>
        </w:rPr>
        <w:t xml:space="preserve">Contract with the </w:t>
      </w:r>
      <w:proofErr w:type="gramStart"/>
      <w:r w:rsidRPr="00154DF6">
        <w:rPr>
          <w:rFonts w:ascii="Arial" w:hAnsi="Arial" w:cs="Arial"/>
          <w:sz w:val="22"/>
          <w:szCs w:val="22"/>
        </w:rPr>
        <w:t>View:</w:t>
      </w:r>
      <w:proofErr w:type="gramEnd"/>
      <w:r w:rsidRPr="00154DF6">
        <w:rPr>
          <w:rFonts w:ascii="Arial" w:hAnsi="Arial" w:cs="Arial"/>
          <w:sz w:val="22"/>
          <w:szCs w:val="22"/>
        </w:rPr>
        <w:t xml:space="preserve"> exposes simple, render-ready state (e.g., </w:t>
      </w:r>
      <w:proofErr w:type="spellStart"/>
      <w:r w:rsidRPr="00154DF6">
        <w:rPr>
          <w:rFonts w:ascii="Arial" w:hAnsi="Arial" w:cs="Arial"/>
          <w:sz w:val="22"/>
          <w:szCs w:val="22"/>
        </w:rPr>
        <w:t>isLoading</w:t>
      </w:r>
      <w:proofErr w:type="spellEnd"/>
      <w:r w:rsidRPr="00154DF6">
        <w:rPr>
          <w:rFonts w:ascii="Arial" w:hAnsi="Arial" w:cs="Arial"/>
          <w:sz w:val="22"/>
          <w:szCs w:val="22"/>
        </w:rPr>
        <w:t xml:space="preserve">, error, items, </w:t>
      </w:r>
      <w:proofErr w:type="spellStart"/>
      <w:proofErr w:type="gramStart"/>
      <w:r w:rsidRPr="00154DF6">
        <w:rPr>
          <w:rFonts w:ascii="Arial" w:hAnsi="Arial" w:cs="Arial"/>
          <w:sz w:val="22"/>
          <w:szCs w:val="22"/>
        </w:rPr>
        <w:t>onSubmit</w:t>
      </w:r>
      <w:proofErr w:type="spellEnd"/>
      <w:r w:rsidRPr="00154DF6">
        <w:rPr>
          <w:rFonts w:ascii="Arial" w:hAnsi="Arial" w:cs="Arial"/>
          <w:sz w:val="22"/>
          <w:szCs w:val="22"/>
        </w:rPr>
        <w:t>(</w:t>
      </w:r>
      <w:proofErr w:type="gramEnd"/>
      <w:r w:rsidRPr="00154DF6">
        <w:rPr>
          <w:rFonts w:ascii="Arial" w:hAnsi="Arial" w:cs="Arial"/>
          <w:sz w:val="22"/>
          <w:szCs w:val="22"/>
        </w:rPr>
        <w:t>)), so the View stays logic-free.</w:t>
      </w:r>
    </w:p>
    <w:p w14:paraId="0E69E119" w14:textId="1E6D5D30" w:rsidR="00A63599" w:rsidRPr="00154DF6" w:rsidRDefault="00A63599" w:rsidP="00154DF6">
      <w:pPr>
        <w:pStyle w:val="Heading2"/>
        <w:numPr>
          <w:ilvl w:val="1"/>
          <w:numId w:val="10"/>
        </w:numPr>
        <w:spacing w:line="360" w:lineRule="auto"/>
        <w:rPr>
          <w:rFonts w:ascii="Arial" w:hAnsi="Arial" w:cs="Arial"/>
          <w:color w:val="auto"/>
          <w:sz w:val="22"/>
          <w:szCs w:val="22"/>
        </w:rPr>
      </w:pPr>
      <w:bookmarkStart w:id="350" w:name="_Toc207180875"/>
      <w:r w:rsidRPr="00154DF6">
        <w:rPr>
          <w:rFonts w:ascii="Arial" w:hAnsi="Arial" w:cs="Arial"/>
          <w:color w:val="auto"/>
          <w:sz w:val="22"/>
          <w:szCs w:val="22"/>
        </w:rPr>
        <w:t>Model — API Gateways</w:t>
      </w:r>
      <w:bookmarkEnd w:id="350"/>
      <w:r w:rsidRPr="00154DF6">
        <w:rPr>
          <w:rFonts w:ascii="Arial" w:hAnsi="Arial" w:cs="Arial"/>
          <w:color w:val="auto"/>
          <w:sz w:val="22"/>
          <w:szCs w:val="22"/>
        </w:rPr>
        <w:t xml:space="preserve"> </w:t>
      </w:r>
    </w:p>
    <w:p w14:paraId="47A7FD2D" w14:textId="0F226A80" w:rsidR="00A63599" w:rsidRPr="00154DF6" w:rsidDel="002E58D8" w:rsidRDefault="00A63599">
      <w:pPr>
        <w:spacing w:line="360" w:lineRule="auto"/>
        <w:jc w:val="both"/>
        <w:rPr>
          <w:del w:id="351" w:author="Augustine Khumalo | SAMRC" w:date="2025-08-27T10:22:00Z" w16du:dateUtc="2025-08-27T08:22:00Z"/>
          <w:rFonts w:ascii="Arial" w:hAnsi="Arial" w:cs="Arial"/>
          <w:sz w:val="22"/>
          <w:szCs w:val="22"/>
        </w:rPr>
        <w:pPrChange w:id="352" w:author="Augustine Khumalo | SAMRC" w:date="2025-08-27T10:19:00Z" w16du:dateUtc="2025-08-27T08:19:00Z">
          <w:pPr>
            <w:spacing w:line="360" w:lineRule="auto"/>
          </w:pPr>
        </w:pPrChange>
      </w:pPr>
      <w:r w:rsidRPr="00154DF6">
        <w:rPr>
          <w:rFonts w:ascii="Arial" w:hAnsi="Arial" w:cs="Arial"/>
          <w:sz w:val="22"/>
          <w:szCs w:val="22"/>
        </w:rPr>
        <w:t>The Model isolates all data access behind typed clients that speak to backend API Gateways; it never talks to the View directly.</w:t>
      </w:r>
      <w:r w:rsidR="000B2D47" w:rsidRPr="00154DF6">
        <w:rPr>
          <w:rFonts w:ascii="Arial" w:hAnsi="Arial" w:cs="Arial"/>
          <w:sz w:val="22"/>
          <w:szCs w:val="22"/>
        </w:rPr>
        <w:t xml:space="preserve"> </w:t>
      </w:r>
      <w:proofErr w:type="spellStart"/>
      <w:r w:rsidRPr="00154DF6">
        <w:rPr>
          <w:rFonts w:ascii="Arial" w:hAnsi="Arial" w:cs="Arial"/>
          <w:sz w:val="22"/>
          <w:szCs w:val="22"/>
        </w:rPr>
        <w:t>ViewModels</w:t>
      </w:r>
      <w:proofErr w:type="spellEnd"/>
      <w:r w:rsidRPr="00154DF6">
        <w:rPr>
          <w:rFonts w:ascii="Arial" w:hAnsi="Arial" w:cs="Arial"/>
          <w:sz w:val="22"/>
          <w:szCs w:val="22"/>
        </w:rPr>
        <w:t xml:space="preserve"> call the Model (e.g., </w:t>
      </w:r>
      <w:proofErr w:type="spellStart"/>
      <w:proofErr w:type="gramStart"/>
      <w:r w:rsidRPr="00154DF6">
        <w:rPr>
          <w:rFonts w:ascii="Arial" w:hAnsi="Arial" w:cs="Arial"/>
          <w:sz w:val="22"/>
          <w:szCs w:val="22"/>
        </w:rPr>
        <w:t>discovery.search</w:t>
      </w:r>
      <w:proofErr w:type="spellEnd"/>
      <w:proofErr w:type="gramEnd"/>
      <w:r w:rsidRPr="00154DF6">
        <w:rPr>
          <w:rFonts w:ascii="Arial" w:hAnsi="Arial" w:cs="Arial"/>
          <w:sz w:val="22"/>
          <w:szCs w:val="22"/>
        </w:rPr>
        <w:t xml:space="preserve">(), </w:t>
      </w:r>
      <w:proofErr w:type="spellStart"/>
      <w:proofErr w:type="gramStart"/>
      <w:r w:rsidRPr="00154DF6">
        <w:rPr>
          <w:rFonts w:ascii="Arial" w:hAnsi="Arial" w:cs="Arial"/>
          <w:sz w:val="22"/>
          <w:szCs w:val="22"/>
        </w:rPr>
        <w:t>harmonise.alignItems</w:t>
      </w:r>
      <w:proofErr w:type="spellEnd"/>
      <w:proofErr w:type="gramEnd"/>
      <w:r w:rsidRPr="00154DF6">
        <w:rPr>
          <w:rFonts w:ascii="Arial" w:hAnsi="Arial" w:cs="Arial"/>
          <w:sz w:val="22"/>
          <w:szCs w:val="22"/>
        </w:rPr>
        <w:t>()</w:t>
      </w:r>
      <w:r w:rsidR="000B2D47" w:rsidRPr="00154DF6">
        <w:rPr>
          <w:rFonts w:ascii="Arial" w:hAnsi="Arial" w:cs="Arial"/>
          <w:sz w:val="22"/>
          <w:szCs w:val="22"/>
        </w:rPr>
        <w:t>)</w:t>
      </w:r>
      <w:ins w:id="353" w:author="Augustine Khumalo | SAMRC" w:date="2025-08-27T10:18:00Z" w16du:dateUtc="2025-08-27T08:18:00Z">
        <w:r w:rsidR="00CA2F96">
          <w:rPr>
            <w:rFonts w:ascii="Arial" w:hAnsi="Arial" w:cs="Arial"/>
            <w:sz w:val="22"/>
            <w:szCs w:val="22"/>
          </w:rPr>
          <w:t>,</w:t>
        </w:r>
      </w:ins>
      <w:r w:rsidR="000B2D47" w:rsidRPr="00154DF6">
        <w:rPr>
          <w:rFonts w:ascii="Arial" w:hAnsi="Arial" w:cs="Arial"/>
          <w:sz w:val="22"/>
          <w:szCs w:val="22"/>
        </w:rPr>
        <w:t xml:space="preserve"> </w:t>
      </w:r>
      <w:r w:rsidRPr="00154DF6">
        <w:rPr>
          <w:rFonts w:ascii="Arial" w:hAnsi="Arial" w:cs="Arial"/>
          <w:sz w:val="22"/>
          <w:szCs w:val="22"/>
        </w:rPr>
        <w:t>which routes requests via the appropriate API Gateway to backend microservices (Authentication, Data Discovery, Item/Data Harmonisation, Summarisation, Analytics).</w:t>
      </w:r>
      <w:ins w:id="354" w:author="Augustine Khumalo | SAMRC" w:date="2025-08-27T10:19:00Z" w16du:dateUtc="2025-08-27T08:19:00Z">
        <w:r w:rsidR="00CA2F96">
          <w:rPr>
            <w:rFonts w:ascii="Arial" w:hAnsi="Arial" w:cs="Arial"/>
            <w:sz w:val="22"/>
            <w:szCs w:val="22"/>
          </w:rPr>
          <w:t xml:space="preserve"> </w:t>
        </w:r>
      </w:ins>
      <w:r w:rsidR="000B2D47" w:rsidRPr="00154DF6">
        <w:rPr>
          <w:rFonts w:ascii="Arial" w:hAnsi="Arial" w:cs="Arial"/>
          <w:sz w:val="22"/>
          <w:szCs w:val="22"/>
        </w:rPr>
        <w:t>The API gateways serve as secure</w:t>
      </w:r>
      <w:r w:rsidRPr="00154DF6">
        <w:rPr>
          <w:rFonts w:ascii="Arial" w:hAnsi="Arial" w:cs="Arial"/>
          <w:sz w:val="22"/>
          <w:szCs w:val="22"/>
        </w:rPr>
        <w:t xml:space="preserve"> entry point</w:t>
      </w:r>
      <w:r w:rsidR="000B2D47" w:rsidRPr="00154DF6">
        <w:rPr>
          <w:rFonts w:ascii="Arial" w:hAnsi="Arial" w:cs="Arial"/>
          <w:sz w:val="22"/>
          <w:szCs w:val="22"/>
        </w:rPr>
        <w:t xml:space="preserve">s </w:t>
      </w:r>
      <w:r w:rsidRPr="00154DF6">
        <w:rPr>
          <w:rFonts w:ascii="Arial" w:hAnsi="Arial" w:cs="Arial"/>
          <w:sz w:val="22"/>
          <w:szCs w:val="22"/>
        </w:rPr>
        <w:t>shielding the frontend from backend topology and letting services evolve independently.</w:t>
      </w:r>
    </w:p>
    <w:p w14:paraId="766A7A2C" w14:textId="77777777" w:rsidR="000B2D47" w:rsidRPr="00154DF6" w:rsidRDefault="000B2D47">
      <w:pPr>
        <w:spacing w:line="360" w:lineRule="auto"/>
        <w:jc w:val="both"/>
        <w:rPr>
          <w:rFonts w:ascii="Arial" w:hAnsi="Arial" w:cs="Arial"/>
          <w:sz w:val="22"/>
          <w:szCs w:val="22"/>
        </w:rPr>
        <w:pPrChange w:id="355" w:author="Augustine Khumalo | SAMRC" w:date="2025-08-27T10:22:00Z" w16du:dateUtc="2025-08-27T08:22:00Z">
          <w:pPr>
            <w:spacing w:line="360" w:lineRule="auto"/>
          </w:pPr>
        </w:pPrChange>
      </w:pPr>
    </w:p>
    <w:p w14:paraId="00264AB8" w14:textId="06369122" w:rsidR="00A63599" w:rsidRPr="00154DF6" w:rsidRDefault="00A63599">
      <w:pPr>
        <w:spacing w:line="360" w:lineRule="auto"/>
        <w:jc w:val="both"/>
        <w:rPr>
          <w:rFonts w:ascii="Arial" w:hAnsi="Arial" w:cs="Arial"/>
          <w:sz w:val="22"/>
          <w:szCs w:val="22"/>
        </w:rPr>
        <w:pPrChange w:id="356" w:author="Augustine Khumalo | SAMRC" w:date="2025-08-27T10:22:00Z" w16du:dateUtc="2025-08-27T08:22:00Z">
          <w:pPr>
            <w:spacing w:line="360" w:lineRule="auto"/>
          </w:pPr>
        </w:pPrChange>
      </w:pPr>
      <w:r w:rsidRPr="00154DF6">
        <w:rPr>
          <w:rFonts w:ascii="Arial" w:hAnsi="Arial" w:cs="Arial"/>
          <w:sz w:val="22"/>
          <w:szCs w:val="22"/>
        </w:rPr>
        <w:t xml:space="preserve">By organising the frontend in this way, </w:t>
      </w:r>
      <w:proofErr w:type="spellStart"/>
      <w:r w:rsidRPr="00154DF6">
        <w:rPr>
          <w:rFonts w:ascii="Arial" w:hAnsi="Arial" w:cs="Arial"/>
          <w:sz w:val="22"/>
          <w:szCs w:val="22"/>
        </w:rPr>
        <w:t>PAMHoYA</w:t>
      </w:r>
      <w:proofErr w:type="spellEnd"/>
      <w:r w:rsidRPr="00154DF6">
        <w:rPr>
          <w:rFonts w:ascii="Arial" w:hAnsi="Arial" w:cs="Arial"/>
          <w:sz w:val="22"/>
          <w:szCs w:val="22"/>
        </w:rPr>
        <w:t xml:space="preserve"> keeps visual presentation, business logic, and data access cleanly separated, mirroring the same layered discipline used in the backend microservices. This also provides a natural bridge into the backend architecture, which </w:t>
      </w:r>
      <w:r w:rsidRPr="00154DF6">
        <w:rPr>
          <w:rFonts w:ascii="Arial" w:hAnsi="Arial" w:cs="Arial"/>
          <w:sz w:val="22"/>
          <w:szCs w:val="22"/>
        </w:rPr>
        <w:lastRenderedPageBreak/>
        <w:t>extends these principles to distributed services and asynchronous communication across the platform.</w:t>
      </w:r>
    </w:p>
    <w:p w14:paraId="0B8E7799" w14:textId="77777777" w:rsidR="00A63599" w:rsidRPr="00154DF6" w:rsidRDefault="00A63599" w:rsidP="00154DF6">
      <w:pPr>
        <w:spacing w:line="360" w:lineRule="auto"/>
        <w:rPr>
          <w:rFonts w:ascii="Arial" w:hAnsi="Arial" w:cs="Arial"/>
          <w:b/>
          <w:bCs/>
          <w:sz w:val="22"/>
          <w:szCs w:val="22"/>
        </w:rPr>
      </w:pPr>
    </w:p>
    <w:p w14:paraId="06160136" w14:textId="16428BE2" w:rsidR="00065C32" w:rsidRPr="00154DF6" w:rsidRDefault="00065C32" w:rsidP="00154DF6">
      <w:pPr>
        <w:pStyle w:val="Heading1"/>
        <w:numPr>
          <w:ilvl w:val="0"/>
          <w:numId w:val="10"/>
        </w:numPr>
        <w:spacing w:line="360" w:lineRule="auto"/>
        <w:rPr>
          <w:rFonts w:ascii="Arial" w:hAnsi="Arial" w:cs="Arial"/>
          <w:b/>
          <w:bCs/>
          <w:color w:val="auto"/>
          <w:sz w:val="22"/>
          <w:szCs w:val="22"/>
        </w:rPr>
      </w:pPr>
      <w:bookmarkStart w:id="357" w:name="_Toc207180876"/>
      <w:r w:rsidRPr="00154DF6">
        <w:rPr>
          <w:rFonts w:ascii="Arial" w:hAnsi="Arial" w:cs="Arial"/>
          <w:b/>
          <w:bCs/>
          <w:color w:val="auto"/>
          <w:sz w:val="22"/>
          <w:szCs w:val="22"/>
        </w:rPr>
        <w:t>Back-end Architecture</w:t>
      </w:r>
      <w:bookmarkEnd w:id="357"/>
    </w:p>
    <w:p w14:paraId="0C02EE82" w14:textId="26E392B2" w:rsidR="00065C32" w:rsidRPr="00154DF6" w:rsidRDefault="00065C32">
      <w:pPr>
        <w:spacing w:line="360" w:lineRule="auto"/>
        <w:jc w:val="both"/>
        <w:rPr>
          <w:rFonts w:ascii="Arial" w:hAnsi="Arial" w:cs="Arial"/>
          <w:sz w:val="22"/>
          <w:szCs w:val="22"/>
        </w:rPr>
        <w:pPrChange w:id="358" w:author="Augustine Khumalo | SAMRC" w:date="2025-08-27T10:23:00Z" w16du:dateUtc="2025-08-27T08:23:00Z">
          <w:pPr>
            <w:spacing w:line="360" w:lineRule="auto"/>
          </w:pPr>
        </w:pPrChange>
      </w:pPr>
      <w:r w:rsidRPr="00154DF6">
        <w:rPr>
          <w:rFonts w:ascii="Arial" w:hAnsi="Arial" w:cs="Arial"/>
          <w:sz w:val="22"/>
          <w:szCs w:val="22"/>
        </w:rPr>
        <w:t>The backend of the platform is built on a microservices architecture, where each service is designed to handle a distinct responsibility</w:t>
      </w:r>
      <w:ins w:id="359" w:author="Augustine Khumalo | SAMRC" w:date="2025-08-27T10:21:00Z" w16du:dateUtc="2025-08-27T08:21:00Z">
        <w:r w:rsidR="002E58D8">
          <w:rPr>
            <w:rFonts w:ascii="Arial" w:hAnsi="Arial" w:cs="Arial"/>
            <w:sz w:val="22"/>
            <w:szCs w:val="22"/>
          </w:rPr>
          <w:t>,</w:t>
        </w:r>
      </w:ins>
      <w:r w:rsidRPr="00154DF6">
        <w:rPr>
          <w:rFonts w:ascii="Arial" w:hAnsi="Arial" w:cs="Arial"/>
          <w:sz w:val="22"/>
          <w:szCs w:val="22"/>
        </w:rPr>
        <w:t xml:space="preserve"> such as item harmonisation, data discovery, research summarisation, data harmonisation, and analytics/reporting. These microservices are hosted within Docker containers and are accessed through dedicated API Gateways that route requests from the frontend React web application to the appropriate service. Authentication services provide secure access control across the stack.</w:t>
      </w:r>
    </w:p>
    <w:p w14:paraId="67EB90D6" w14:textId="77777777" w:rsidR="00065C32" w:rsidRPr="00154DF6" w:rsidRDefault="00065C32">
      <w:pPr>
        <w:spacing w:line="360" w:lineRule="auto"/>
        <w:jc w:val="both"/>
        <w:rPr>
          <w:rFonts w:ascii="Arial" w:hAnsi="Arial" w:cs="Arial"/>
          <w:sz w:val="22"/>
          <w:szCs w:val="22"/>
        </w:rPr>
        <w:pPrChange w:id="360" w:author="Augustine Khumalo | SAMRC" w:date="2025-08-27T10:23:00Z" w16du:dateUtc="2025-08-27T08:23:00Z">
          <w:pPr>
            <w:spacing w:line="360" w:lineRule="auto"/>
          </w:pPr>
        </w:pPrChange>
      </w:pPr>
      <w:r w:rsidRPr="00154DF6">
        <w:rPr>
          <w:rFonts w:ascii="Arial" w:hAnsi="Arial" w:cs="Arial"/>
          <w:sz w:val="22"/>
          <w:szCs w:val="22"/>
        </w:rPr>
        <w:t>To enable scalability and loose coupling, the microservices communicate asynchronously through an Event Bus, allowing them to exchange updates and trigger workflows without creating direct dependencies. This design ensures that each service can operate independently while still contributing to a coordinated system. For example, harmonisation results or new datasets discovered can trigger downstream updates in reporting or summarisation services.</w:t>
      </w:r>
    </w:p>
    <w:p w14:paraId="493B1015" w14:textId="77777777" w:rsidR="00FC6FEF" w:rsidRPr="00154DF6" w:rsidRDefault="00FC6FEF" w:rsidP="00154DF6">
      <w:pPr>
        <w:spacing w:line="360" w:lineRule="auto"/>
        <w:rPr>
          <w:rFonts w:ascii="Arial" w:hAnsi="Arial" w:cs="Arial"/>
          <w:sz w:val="22"/>
          <w:szCs w:val="22"/>
        </w:rPr>
      </w:pPr>
    </w:p>
    <w:p w14:paraId="4F7B9318" w14:textId="7BF8C78D" w:rsidR="00065C32" w:rsidRPr="00154DF6" w:rsidRDefault="00FC6FEF" w:rsidP="00154DF6">
      <w:pPr>
        <w:spacing w:line="360" w:lineRule="auto"/>
        <w:rPr>
          <w:rFonts w:ascii="Arial" w:hAnsi="Arial" w:cs="Arial"/>
          <w:sz w:val="22"/>
          <w:szCs w:val="22"/>
        </w:rPr>
      </w:pPr>
      <w:r w:rsidRPr="00816A28">
        <w:rPr>
          <w:rFonts w:ascii="Arial" w:hAnsi="Arial" w:cs="Arial"/>
          <w:noProof/>
          <w:sz w:val="22"/>
          <w:szCs w:val="22"/>
        </w:rPr>
        <w:drawing>
          <wp:inline distT="0" distB="0" distL="0" distR="0" wp14:anchorId="120C5CB1" wp14:editId="4BCD214E">
            <wp:extent cx="5777230" cy="3903980"/>
            <wp:effectExtent l="0" t="0" r="0" b="1270"/>
            <wp:docPr id="91707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77230" cy="3903980"/>
                    </a:xfrm>
                    <a:prstGeom prst="rect">
                      <a:avLst/>
                    </a:prstGeom>
                    <a:noFill/>
                    <a:ln>
                      <a:noFill/>
                    </a:ln>
                  </pic:spPr>
                </pic:pic>
              </a:graphicData>
            </a:graphic>
          </wp:inline>
        </w:drawing>
      </w:r>
    </w:p>
    <w:p w14:paraId="0BF6156B" w14:textId="3D2A1396" w:rsidR="000B2D47" w:rsidRPr="00154DF6" w:rsidRDefault="000B2D47" w:rsidP="00154DF6">
      <w:pPr>
        <w:spacing w:after="100" w:afterAutospacing="1" w:line="360" w:lineRule="auto"/>
        <w:jc w:val="center"/>
        <w:rPr>
          <w:rFonts w:ascii="Arial" w:hAnsi="Arial" w:cs="Arial"/>
          <w:sz w:val="22"/>
          <w:szCs w:val="22"/>
        </w:rPr>
      </w:pPr>
      <w:r w:rsidRPr="00154DF6">
        <w:rPr>
          <w:rFonts w:ascii="Arial" w:hAnsi="Arial" w:cs="Arial"/>
          <w:sz w:val="22"/>
          <w:szCs w:val="22"/>
        </w:rPr>
        <w:lastRenderedPageBreak/>
        <w:t>Figure 2: Back-end Architecture</w:t>
      </w:r>
    </w:p>
    <w:p w14:paraId="47AB4330" w14:textId="65A7C40F" w:rsidR="00FC6FEF" w:rsidRPr="00154DF6" w:rsidRDefault="00FC6FEF">
      <w:pPr>
        <w:spacing w:after="100" w:afterAutospacing="1" w:line="360" w:lineRule="auto"/>
        <w:jc w:val="both"/>
        <w:rPr>
          <w:rFonts w:ascii="Arial" w:hAnsi="Arial" w:cs="Arial"/>
          <w:b/>
          <w:bCs/>
          <w:sz w:val="22"/>
          <w:szCs w:val="22"/>
        </w:rPr>
        <w:pPrChange w:id="361" w:author="Augustine Khumalo | SAMRC" w:date="2025-08-27T10:25:00Z" w16du:dateUtc="2025-08-27T08:25:00Z">
          <w:pPr>
            <w:spacing w:after="100" w:afterAutospacing="1" w:line="360" w:lineRule="auto"/>
          </w:pPr>
        </w:pPrChange>
      </w:pPr>
      <w:r w:rsidRPr="00154DF6">
        <w:rPr>
          <w:rFonts w:ascii="Arial" w:hAnsi="Arial" w:cs="Arial"/>
          <w:sz w:val="22"/>
          <w:szCs w:val="22"/>
        </w:rPr>
        <w:t xml:space="preserve">Each of the microservices shown in the backend architecture builds on a common layered design, ensuring consistency while allowing for service-specific logic. Requests flow from the application frontend through the appropriate API Gateway into the API Layer of a microservice, which exposes endpoints tailored to that service. Behind the API Layer, each microservice contains its own Business Logic to handle specialised functions—whether harmonising items, discovering datasets, generating summaries, harmonising raw data, or producing analytics dashboards. These are supported by a Data Access Layer that manages persistence, with PostgreSQL serving as the primary datastore across the system. The following subsections describe the internal layered architecture of each microservice in detail, highlighting how </w:t>
      </w:r>
      <w:ins w:id="362" w:author="Augustine Khumalo | SAMRC" w:date="2025-08-27T10:37:00Z" w16du:dateUtc="2025-08-27T08:37:00Z">
        <w:r w:rsidR="0060686F">
          <w:rPr>
            <w:rFonts w:ascii="Arial" w:hAnsi="Arial" w:cs="Arial"/>
            <w:sz w:val="22"/>
            <w:szCs w:val="22"/>
          </w:rPr>
          <w:t>its</w:t>
        </w:r>
        <w:r w:rsidR="0060686F" w:rsidRPr="00154DF6">
          <w:rPr>
            <w:rFonts w:ascii="Arial" w:hAnsi="Arial" w:cs="Arial"/>
            <w:sz w:val="22"/>
            <w:szCs w:val="22"/>
          </w:rPr>
          <w:t xml:space="preserve"> </w:t>
        </w:r>
      </w:ins>
      <w:r w:rsidRPr="00154DF6">
        <w:rPr>
          <w:rFonts w:ascii="Arial" w:hAnsi="Arial" w:cs="Arial"/>
          <w:sz w:val="22"/>
          <w:szCs w:val="22"/>
        </w:rPr>
        <w:t>unique logic is implemented within this consistent design pattern</w:t>
      </w:r>
      <w:r w:rsidRPr="00154DF6">
        <w:rPr>
          <w:rFonts w:ascii="Arial" w:hAnsi="Arial" w:cs="Arial"/>
          <w:b/>
          <w:bCs/>
          <w:sz w:val="22"/>
          <w:szCs w:val="22"/>
        </w:rPr>
        <w:t>.</w:t>
      </w:r>
    </w:p>
    <w:p w14:paraId="13D156C5" w14:textId="77777777" w:rsidR="00065C32" w:rsidRPr="00154DF6" w:rsidRDefault="00065C32" w:rsidP="00154DF6">
      <w:pPr>
        <w:spacing w:line="360" w:lineRule="auto"/>
        <w:rPr>
          <w:rFonts w:ascii="Arial" w:hAnsi="Arial" w:cs="Arial"/>
          <w:b/>
          <w:bCs/>
          <w:sz w:val="22"/>
          <w:szCs w:val="22"/>
        </w:rPr>
      </w:pPr>
    </w:p>
    <w:p w14:paraId="4119E54F" w14:textId="737CDEBB" w:rsidR="00915331" w:rsidRPr="00154DF6" w:rsidRDefault="00915331" w:rsidP="00154DF6">
      <w:pPr>
        <w:pStyle w:val="Heading2"/>
        <w:numPr>
          <w:ilvl w:val="1"/>
          <w:numId w:val="10"/>
        </w:numPr>
        <w:spacing w:line="360" w:lineRule="auto"/>
        <w:rPr>
          <w:rFonts w:ascii="Arial" w:hAnsi="Arial" w:cs="Arial"/>
          <w:color w:val="auto"/>
          <w:sz w:val="22"/>
          <w:szCs w:val="22"/>
        </w:rPr>
      </w:pPr>
      <w:bookmarkStart w:id="363" w:name="_Toc207180877"/>
      <w:r w:rsidRPr="00154DF6">
        <w:rPr>
          <w:rFonts w:ascii="Arial" w:hAnsi="Arial" w:cs="Arial"/>
          <w:color w:val="auto"/>
          <w:sz w:val="22"/>
          <w:szCs w:val="22"/>
        </w:rPr>
        <w:t>Item harmonisation</w:t>
      </w:r>
      <w:r w:rsidR="00AD3ED0" w:rsidRPr="00154DF6">
        <w:rPr>
          <w:rFonts w:ascii="Arial" w:hAnsi="Arial" w:cs="Arial"/>
          <w:color w:val="auto"/>
          <w:sz w:val="22"/>
          <w:szCs w:val="22"/>
        </w:rPr>
        <w:t xml:space="preserve"> Service</w:t>
      </w:r>
      <w:bookmarkEnd w:id="363"/>
    </w:p>
    <w:p w14:paraId="2B61EC9A" w14:textId="2C3646D5" w:rsidR="00AD3ED0" w:rsidRPr="00154DF6" w:rsidRDefault="00AD3ED0">
      <w:pPr>
        <w:spacing w:line="360" w:lineRule="auto"/>
        <w:jc w:val="both"/>
        <w:rPr>
          <w:rFonts w:ascii="Arial" w:hAnsi="Arial" w:cs="Arial"/>
          <w:sz w:val="22"/>
          <w:szCs w:val="22"/>
        </w:rPr>
        <w:pPrChange w:id="364" w:author="Augustine Khumalo | SAMRC" w:date="2025-08-27T10:29:00Z" w16du:dateUtc="2025-08-27T08:29:00Z">
          <w:pPr>
            <w:spacing w:line="360" w:lineRule="auto"/>
          </w:pPr>
        </w:pPrChange>
      </w:pPr>
      <w:r w:rsidRPr="00154DF6">
        <w:rPr>
          <w:rFonts w:ascii="Arial" w:hAnsi="Arial" w:cs="Arial"/>
          <w:sz w:val="22"/>
          <w:szCs w:val="22"/>
        </w:rPr>
        <w:t>The Item Harmonisation Service enables researchers to align and compare items—such as survey questions or variables—across instruments and datasets. It leverages the Harmony API with a custom multilingual transformer to provide semantic matching.</w:t>
      </w:r>
    </w:p>
    <w:p w14:paraId="0A40DB5E" w14:textId="77777777" w:rsidR="00915331" w:rsidRPr="00154DF6" w:rsidRDefault="00915331" w:rsidP="00154DF6">
      <w:pPr>
        <w:spacing w:line="360" w:lineRule="auto"/>
        <w:rPr>
          <w:rFonts w:ascii="Arial" w:hAnsi="Arial" w:cs="Arial"/>
          <w:b/>
          <w:bCs/>
          <w:sz w:val="22"/>
          <w:szCs w:val="22"/>
        </w:rPr>
      </w:pPr>
    </w:p>
    <w:p w14:paraId="40ACEB2B" w14:textId="5BF2249B" w:rsidR="00915331" w:rsidRPr="00154DF6" w:rsidRDefault="00915331" w:rsidP="00154DF6">
      <w:pPr>
        <w:spacing w:line="360" w:lineRule="auto"/>
        <w:rPr>
          <w:rFonts w:ascii="Arial" w:hAnsi="Arial" w:cs="Arial"/>
          <w:b/>
          <w:bCs/>
          <w:sz w:val="22"/>
          <w:szCs w:val="22"/>
        </w:rPr>
      </w:pPr>
      <w:r w:rsidRPr="00816A28">
        <w:rPr>
          <w:rFonts w:ascii="Arial" w:hAnsi="Arial" w:cs="Arial"/>
          <w:noProof/>
          <w:sz w:val="22"/>
          <w:szCs w:val="22"/>
        </w:rPr>
        <w:lastRenderedPageBreak/>
        <w:drawing>
          <wp:inline distT="0" distB="0" distL="0" distR="0" wp14:anchorId="3EB2875F" wp14:editId="2CC98811">
            <wp:extent cx="5731510" cy="6357620"/>
            <wp:effectExtent l="0" t="0" r="2540" b="5080"/>
            <wp:docPr id="956528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6357620"/>
                    </a:xfrm>
                    <a:prstGeom prst="rect">
                      <a:avLst/>
                    </a:prstGeom>
                    <a:noFill/>
                    <a:ln>
                      <a:noFill/>
                    </a:ln>
                  </pic:spPr>
                </pic:pic>
              </a:graphicData>
            </a:graphic>
          </wp:inline>
        </w:drawing>
      </w:r>
    </w:p>
    <w:p w14:paraId="28141E93" w14:textId="4715E70C" w:rsidR="000B2D47" w:rsidRPr="00154DF6" w:rsidRDefault="000B2D47" w:rsidP="00154DF6">
      <w:pPr>
        <w:spacing w:line="360" w:lineRule="auto"/>
        <w:jc w:val="center"/>
        <w:rPr>
          <w:rFonts w:ascii="Arial" w:hAnsi="Arial" w:cs="Arial"/>
          <w:sz w:val="22"/>
          <w:szCs w:val="22"/>
        </w:rPr>
      </w:pPr>
      <w:r w:rsidRPr="00154DF6">
        <w:rPr>
          <w:rFonts w:ascii="Arial" w:hAnsi="Arial" w:cs="Arial"/>
          <w:sz w:val="22"/>
          <w:szCs w:val="22"/>
        </w:rPr>
        <w:t>Figure 3: Item harmonisation Service</w:t>
      </w:r>
    </w:p>
    <w:p w14:paraId="7B87E975" w14:textId="77777777" w:rsidR="000B2D47" w:rsidRPr="00154DF6" w:rsidRDefault="000B2D47" w:rsidP="00154DF6">
      <w:pPr>
        <w:spacing w:line="360" w:lineRule="auto"/>
        <w:rPr>
          <w:rFonts w:ascii="Arial" w:hAnsi="Arial" w:cs="Arial"/>
          <w:b/>
          <w:bCs/>
          <w:sz w:val="22"/>
          <w:szCs w:val="22"/>
        </w:rPr>
      </w:pPr>
    </w:p>
    <w:p w14:paraId="32C4C6A2" w14:textId="77777777" w:rsidR="00915331" w:rsidRPr="00154DF6" w:rsidRDefault="00915331" w:rsidP="00154DF6">
      <w:pPr>
        <w:spacing w:line="360" w:lineRule="auto"/>
        <w:rPr>
          <w:rFonts w:ascii="Arial" w:hAnsi="Arial" w:cs="Arial"/>
          <w:b/>
          <w:bCs/>
          <w:sz w:val="22"/>
          <w:szCs w:val="22"/>
        </w:rPr>
      </w:pPr>
    </w:p>
    <w:p w14:paraId="7111E9A7" w14:textId="77777777" w:rsidR="000F6254" w:rsidRPr="00154DF6" w:rsidRDefault="000F6254">
      <w:pPr>
        <w:spacing w:line="360" w:lineRule="auto"/>
        <w:jc w:val="both"/>
        <w:rPr>
          <w:rFonts w:ascii="Arial" w:hAnsi="Arial" w:cs="Arial"/>
          <w:sz w:val="22"/>
          <w:szCs w:val="22"/>
        </w:rPr>
        <w:pPrChange w:id="365" w:author="Augustine Khumalo | SAMRC" w:date="2025-08-27T10:29:00Z" w16du:dateUtc="2025-08-27T08:29:00Z">
          <w:pPr>
            <w:spacing w:line="360" w:lineRule="auto"/>
          </w:pPr>
        </w:pPrChange>
      </w:pPr>
      <w:r w:rsidRPr="00154DF6">
        <w:rPr>
          <w:rFonts w:ascii="Arial" w:hAnsi="Arial" w:cs="Arial"/>
          <w:sz w:val="22"/>
          <w:szCs w:val="22"/>
        </w:rPr>
        <w:t>After requests are received through the API Layer, the Item Harmonisation Service follows a structured workflow to ensure both efficiency and flexibility, depending on how the user wants to harmonise items.</w:t>
      </w:r>
    </w:p>
    <w:p w14:paraId="573D9265" w14:textId="77777777" w:rsidR="000F6254" w:rsidRPr="00154DF6" w:rsidRDefault="000F6254">
      <w:pPr>
        <w:spacing w:line="360" w:lineRule="auto"/>
        <w:jc w:val="both"/>
        <w:rPr>
          <w:rFonts w:ascii="Arial" w:hAnsi="Arial" w:cs="Arial"/>
          <w:sz w:val="22"/>
          <w:szCs w:val="22"/>
        </w:rPr>
        <w:pPrChange w:id="366" w:author="Augustine Khumalo | SAMRC" w:date="2025-08-27T10:29:00Z" w16du:dateUtc="2025-08-27T08:29:00Z">
          <w:pPr>
            <w:spacing w:line="360" w:lineRule="auto"/>
          </w:pPr>
        </w:pPrChange>
      </w:pPr>
      <w:r w:rsidRPr="00154DF6">
        <w:rPr>
          <w:rFonts w:ascii="Arial" w:hAnsi="Arial" w:cs="Arial"/>
          <w:sz w:val="22"/>
          <w:szCs w:val="22"/>
        </w:rPr>
        <w:t xml:space="preserve">The service first checks the Redis cache to determine whether the request has been processed recently. If cached results exist—such as embeddings or similarity scores—they </w:t>
      </w:r>
      <w:r w:rsidRPr="00154DF6">
        <w:rPr>
          <w:rFonts w:ascii="Arial" w:hAnsi="Arial" w:cs="Arial"/>
          <w:sz w:val="22"/>
          <w:szCs w:val="22"/>
        </w:rPr>
        <w:lastRenderedPageBreak/>
        <w:t xml:space="preserve">are returned immediately, avoiding unnecessary </w:t>
      </w:r>
      <w:proofErr w:type="spellStart"/>
      <w:r w:rsidRPr="00154DF6">
        <w:rPr>
          <w:rFonts w:ascii="Arial" w:hAnsi="Arial" w:cs="Arial"/>
          <w:sz w:val="22"/>
          <w:szCs w:val="22"/>
        </w:rPr>
        <w:t>recomputation</w:t>
      </w:r>
      <w:proofErr w:type="spellEnd"/>
      <w:r w:rsidRPr="00154DF6">
        <w:rPr>
          <w:rFonts w:ascii="Arial" w:hAnsi="Arial" w:cs="Arial"/>
          <w:sz w:val="22"/>
          <w:szCs w:val="22"/>
        </w:rPr>
        <w:t xml:space="preserve"> and reducing calls to the Harmony API. If the results are not cached, the workflow diverges depending on the type of harmonisation request being made:</w:t>
      </w:r>
    </w:p>
    <w:p w14:paraId="702607BA" w14:textId="3E6B06DF" w:rsidR="000F6254" w:rsidRPr="00154DF6" w:rsidRDefault="000F6254">
      <w:pPr>
        <w:numPr>
          <w:ilvl w:val="0"/>
          <w:numId w:val="2"/>
        </w:numPr>
        <w:spacing w:line="360" w:lineRule="auto"/>
        <w:jc w:val="both"/>
        <w:rPr>
          <w:rFonts w:ascii="Arial" w:hAnsi="Arial" w:cs="Arial"/>
          <w:sz w:val="22"/>
          <w:szCs w:val="22"/>
        </w:rPr>
        <w:pPrChange w:id="367" w:author="Augustine Khumalo | SAMRC" w:date="2025-08-27T10:29:00Z" w16du:dateUtc="2025-08-27T08:29:00Z">
          <w:pPr>
            <w:numPr>
              <w:numId w:val="2"/>
            </w:numPr>
            <w:tabs>
              <w:tab w:val="num" w:pos="720"/>
            </w:tabs>
            <w:spacing w:line="360" w:lineRule="auto"/>
            <w:ind w:left="720" w:hanging="360"/>
          </w:pPr>
        </w:pPrChange>
      </w:pPr>
      <w:r w:rsidRPr="00154DF6">
        <w:rPr>
          <w:rFonts w:ascii="Arial" w:hAnsi="Arial" w:cs="Arial"/>
          <w:b/>
          <w:bCs/>
          <w:sz w:val="22"/>
          <w:szCs w:val="22"/>
        </w:rPr>
        <w:t xml:space="preserve">New vs </w:t>
      </w:r>
      <w:proofErr w:type="gramStart"/>
      <w:r w:rsidRPr="00154DF6">
        <w:rPr>
          <w:rFonts w:ascii="Arial" w:hAnsi="Arial" w:cs="Arial"/>
          <w:b/>
          <w:bCs/>
          <w:sz w:val="22"/>
          <w:szCs w:val="22"/>
        </w:rPr>
        <w:t>New</w:t>
      </w:r>
      <w:proofErr w:type="gramEnd"/>
      <w:r w:rsidRPr="00154DF6">
        <w:rPr>
          <w:rFonts w:ascii="Arial" w:hAnsi="Arial" w:cs="Arial"/>
          <w:b/>
          <w:bCs/>
          <w:sz w:val="22"/>
          <w:szCs w:val="22"/>
        </w:rPr>
        <w:t xml:space="preserve"> items</w:t>
      </w:r>
      <w:r w:rsidRPr="00154DF6">
        <w:rPr>
          <w:rFonts w:ascii="Arial" w:hAnsi="Arial" w:cs="Arial"/>
          <w:sz w:val="22"/>
          <w:szCs w:val="22"/>
        </w:rPr>
        <w:t>: A user may submit two new items that are not part of the stored catalogue. In this case, the service checks Redis and, if needed, calls the Harmony API directly to generate embeddings and compute similarity scores using the custom multilingual transformer model.</w:t>
      </w:r>
    </w:p>
    <w:p w14:paraId="7E035F01" w14:textId="77777777" w:rsidR="000F6254" w:rsidRPr="00154DF6" w:rsidRDefault="000F6254">
      <w:pPr>
        <w:numPr>
          <w:ilvl w:val="0"/>
          <w:numId w:val="2"/>
        </w:numPr>
        <w:spacing w:line="360" w:lineRule="auto"/>
        <w:jc w:val="both"/>
        <w:rPr>
          <w:rFonts w:ascii="Arial" w:hAnsi="Arial" w:cs="Arial"/>
          <w:sz w:val="22"/>
          <w:szCs w:val="22"/>
        </w:rPr>
        <w:pPrChange w:id="368" w:author="Augustine Khumalo | SAMRC" w:date="2025-08-27T10:29:00Z" w16du:dateUtc="2025-08-27T08:29:00Z">
          <w:pPr>
            <w:numPr>
              <w:numId w:val="2"/>
            </w:numPr>
            <w:tabs>
              <w:tab w:val="num" w:pos="720"/>
            </w:tabs>
            <w:spacing w:line="360" w:lineRule="auto"/>
            <w:ind w:left="720" w:hanging="360"/>
          </w:pPr>
        </w:pPrChange>
      </w:pPr>
      <w:r w:rsidRPr="00154DF6">
        <w:rPr>
          <w:rFonts w:ascii="Arial" w:hAnsi="Arial" w:cs="Arial"/>
          <w:b/>
          <w:bCs/>
          <w:sz w:val="22"/>
          <w:szCs w:val="22"/>
        </w:rPr>
        <w:t>Stored vs Stored items</w:t>
      </w:r>
      <w:r w:rsidRPr="00154DF6">
        <w:rPr>
          <w:rFonts w:ascii="Arial" w:hAnsi="Arial" w:cs="Arial"/>
          <w:sz w:val="22"/>
          <w:szCs w:val="22"/>
        </w:rPr>
        <w:t>: A user may select two items that already exist in PostgreSQL’s library of standard reference items. Here, the service retrieves the items from the database and either serves previously stored harmonisation results or calls the Harmony API if the match has not yet been computed.</w:t>
      </w:r>
    </w:p>
    <w:p w14:paraId="6260B40E" w14:textId="3319F185" w:rsidR="000F6254" w:rsidRPr="00154DF6" w:rsidRDefault="000F6254">
      <w:pPr>
        <w:numPr>
          <w:ilvl w:val="0"/>
          <w:numId w:val="2"/>
        </w:numPr>
        <w:spacing w:line="360" w:lineRule="auto"/>
        <w:jc w:val="both"/>
        <w:rPr>
          <w:rFonts w:ascii="Arial" w:hAnsi="Arial" w:cs="Arial"/>
          <w:sz w:val="22"/>
          <w:szCs w:val="22"/>
        </w:rPr>
        <w:pPrChange w:id="369" w:author="Augustine Khumalo | SAMRC" w:date="2025-08-27T10:29:00Z" w16du:dateUtc="2025-08-27T08:29:00Z">
          <w:pPr>
            <w:numPr>
              <w:numId w:val="2"/>
            </w:numPr>
            <w:tabs>
              <w:tab w:val="num" w:pos="720"/>
            </w:tabs>
            <w:spacing w:line="360" w:lineRule="auto"/>
            <w:ind w:left="720" w:hanging="360"/>
          </w:pPr>
        </w:pPrChange>
      </w:pPr>
      <w:r w:rsidRPr="00154DF6">
        <w:rPr>
          <w:rFonts w:ascii="Arial" w:hAnsi="Arial" w:cs="Arial"/>
          <w:b/>
          <w:bCs/>
          <w:sz w:val="22"/>
          <w:szCs w:val="22"/>
        </w:rPr>
        <w:t>New vs Stored item</w:t>
      </w:r>
      <w:r w:rsidRPr="00154DF6">
        <w:rPr>
          <w:rFonts w:ascii="Arial" w:hAnsi="Arial" w:cs="Arial"/>
          <w:sz w:val="22"/>
          <w:szCs w:val="22"/>
        </w:rPr>
        <w:t>: A common scenario is for a user to introduce a new item and harmonise it against a selected stored reference item from PostgreSQL. In this case, the new item is normalised and passed to the Harmony API, while the reference item comes from the PostgreSQL database. The results are then returned to the user, saved in PostgreSQL for future reuse, and cached in Redis for faster access.</w:t>
      </w:r>
    </w:p>
    <w:p w14:paraId="32E85F51" w14:textId="77777777" w:rsidR="000F6254" w:rsidRPr="00154DF6" w:rsidRDefault="000F6254">
      <w:pPr>
        <w:spacing w:line="360" w:lineRule="auto"/>
        <w:jc w:val="both"/>
        <w:rPr>
          <w:rFonts w:ascii="Arial" w:hAnsi="Arial" w:cs="Arial"/>
          <w:sz w:val="22"/>
          <w:szCs w:val="22"/>
        </w:rPr>
        <w:pPrChange w:id="370" w:author="Augustine Khumalo | SAMRC" w:date="2025-08-27T10:29:00Z" w16du:dateUtc="2025-08-27T08:29:00Z">
          <w:pPr>
            <w:spacing w:line="360" w:lineRule="auto"/>
          </w:pPr>
        </w:pPrChange>
      </w:pPr>
      <w:r w:rsidRPr="00154DF6">
        <w:rPr>
          <w:rFonts w:ascii="Arial" w:hAnsi="Arial" w:cs="Arial"/>
          <w:sz w:val="22"/>
          <w:szCs w:val="22"/>
        </w:rPr>
        <w:t>Regardless of which path is taken, once the Harmony API produces similarity scores, the results are returned to the front-end and displayed to the user. At the same time, harmonisation results are written into PostgreSQL for long-term reference—capturing alignments, job logs, and audit trails—and saved into Redis to support faster future lookups.</w:t>
      </w:r>
    </w:p>
    <w:p w14:paraId="555DEAF0" w14:textId="77777777" w:rsidR="00E72F63" w:rsidRPr="00154DF6" w:rsidRDefault="00E72F63" w:rsidP="00154DF6">
      <w:pPr>
        <w:spacing w:line="360" w:lineRule="auto"/>
        <w:rPr>
          <w:rFonts w:ascii="Arial" w:hAnsi="Arial" w:cs="Arial"/>
          <w:sz w:val="22"/>
          <w:szCs w:val="22"/>
        </w:rPr>
      </w:pPr>
    </w:p>
    <w:p w14:paraId="2F50AD63" w14:textId="77777777" w:rsidR="00915331" w:rsidRPr="00154DF6" w:rsidRDefault="00915331" w:rsidP="00154DF6">
      <w:pPr>
        <w:spacing w:line="360" w:lineRule="auto"/>
        <w:rPr>
          <w:rFonts w:ascii="Arial" w:hAnsi="Arial" w:cs="Arial"/>
          <w:b/>
          <w:bCs/>
          <w:sz w:val="22"/>
          <w:szCs w:val="22"/>
        </w:rPr>
      </w:pPr>
    </w:p>
    <w:p w14:paraId="2D471EE0" w14:textId="29F12962" w:rsidR="00B709B3" w:rsidRPr="00154DF6" w:rsidRDefault="005C67BB" w:rsidP="00154DF6">
      <w:pPr>
        <w:pStyle w:val="Heading2"/>
        <w:numPr>
          <w:ilvl w:val="1"/>
          <w:numId w:val="10"/>
        </w:numPr>
        <w:spacing w:line="360" w:lineRule="auto"/>
        <w:rPr>
          <w:rFonts w:ascii="Arial" w:hAnsi="Arial" w:cs="Arial"/>
          <w:color w:val="auto"/>
          <w:sz w:val="22"/>
          <w:szCs w:val="22"/>
        </w:rPr>
      </w:pPr>
      <w:bookmarkStart w:id="371" w:name="_Toc207180878"/>
      <w:r w:rsidRPr="00154DF6">
        <w:rPr>
          <w:rFonts w:ascii="Arial" w:hAnsi="Arial" w:cs="Arial"/>
          <w:color w:val="auto"/>
          <w:sz w:val="22"/>
          <w:szCs w:val="22"/>
        </w:rPr>
        <w:t>Data Discovery Service</w:t>
      </w:r>
      <w:bookmarkEnd w:id="371"/>
    </w:p>
    <w:p w14:paraId="3FD08C61" w14:textId="23597E86" w:rsidR="005C67BB" w:rsidRPr="00154DF6" w:rsidRDefault="005C67BB">
      <w:pPr>
        <w:spacing w:line="360" w:lineRule="auto"/>
        <w:jc w:val="both"/>
        <w:rPr>
          <w:rFonts w:ascii="Arial" w:hAnsi="Arial" w:cs="Arial"/>
          <w:sz w:val="22"/>
          <w:szCs w:val="22"/>
        </w:rPr>
        <w:pPrChange w:id="372" w:author="Augustine Khumalo | SAMRC" w:date="2025-08-27T10:31:00Z" w16du:dateUtc="2025-08-27T08:31:00Z">
          <w:pPr>
            <w:spacing w:line="360" w:lineRule="auto"/>
          </w:pPr>
        </w:pPrChange>
      </w:pPr>
      <w:r w:rsidRPr="00154DF6">
        <w:rPr>
          <w:rFonts w:ascii="Arial" w:hAnsi="Arial" w:cs="Arial"/>
          <w:sz w:val="22"/>
          <w:szCs w:val="22"/>
        </w:rPr>
        <w:t>The Data Discovery Service is a microservice that provides a catalogue of datasets by storing and managing their metadata. It does not host the raw datasets themselves, instead, it helps researchers and systems discover what data exists, how datasets relate to one another, and how they can be accessed.</w:t>
      </w:r>
    </w:p>
    <w:p w14:paraId="2B123D99" w14:textId="77777777" w:rsidR="00CE615F" w:rsidRPr="00154DF6" w:rsidRDefault="00CE615F">
      <w:pPr>
        <w:spacing w:line="360" w:lineRule="auto"/>
        <w:jc w:val="both"/>
        <w:rPr>
          <w:rFonts w:ascii="Arial" w:hAnsi="Arial" w:cs="Arial"/>
          <w:sz w:val="22"/>
          <w:szCs w:val="22"/>
        </w:rPr>
        <w:pPrChange w:id="373" w:author="Augustine Khumalo | SAMRC" w:date="2025-08-27T10:31:00Z" w16du:dateUtc="2025-08-27T08:31:00Z">
          <w:pPr>
            <w:spacing w:line="360" w:lineRule="auto"/>
          </w:pPr>
        </w:pPrChange>
      </w:pPr>
    </w:p>
    <w:p w14:paraId="0D5E0652" w14:textId="539F7B49" w:rsidR="00CE615F" w:rsidRPr="00154DF6" w:rsidRDefault="00CE615F" w:rsidP="00154DF6">
      <w:pPr>
        <w:spacing w:line="360" w:lineRule="auto"/>
        <w:rPr>
          <w:rFonts w:ascii="Arial" w:hAnsi="Arial" w:cs="Arial"/>
          <w:sz w:val="22"/>
          <w:szCs w:val="22"/>
        </w:rPr>
      </w:pPr>
      <w:r w:rsidRPr="00816A28">
        <w:rPr>
          <w:rFonts w:ascii="Arial" w:hAnsi="Arial" w:cs="Arial"/>
          <w:noProof/>
          <w:sz w:val="22"/>
          <w:szCs w:val="22"/>
        </w:rPr>
        <w:lastRenderedPageBreak/>
        <w:drawing>
          <wp:inline distT="0" distB="0" distL="0" distR="0" wp14:anchorId="63286565" wp14:editId="0D4D84F6">
            <wp:extent cx="5731510" cy="5989955"/>
            <wp:effectExtent l="0" t="0" r="2540" b="0"/>
            <wp:docPr id="1082021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5989955"/>
                    </a:xfrm>
                    <a:prstGeom prst="rect">
                      <a:avLst/>
                    </a:prstGeom>
                    <a:noFill/>
                    <a:ln>
                      <a:noFill/>
                    </a:ln>
                  </pic:spPr>
                </pic:pic>
              </a:graphicData>
            </a:graphic>
          </wp:inline>
        </w:drawing>
      </w:r>
    </w:p>
    <w:p w14:paraId="4EB4DBAD" w14:textId="3D3491DA" w:rsidR="000B2D47" w:rsidRPr="00154DF6" w:rsidRDefault="000B2D47" w:rsidP="00154DF6">
      <w:pPr>
        <w:spacing w:line="360" w:lineRule="auto"/>
        <w:jc w:val="center"/>
        <w:rPr>
          <w:rFonts w:ascii="Arial" w:hAnsi="Arial" w:cs="Arial"/>
          <w:sz w:val="22"/>
          <w:szCs w:val="22"/>
        </w:rPr>
      </w:pPr>
      <w:r w:rsidRPr="00154DF6">
        <w:rPr>
          <w:rFonts w:ascii="Arial" w:hAnsi="Arial" w:cs="Arial"/>
          <w:sz w:val="22"/>
          <w:szCs w:val="22"/>
        </w:rPr>
        <w:t>Figure 3: Data Discovery Service</w:t>
      </w:r>
    </w:p>
    <w:p w14:paraId="08E83138" w14:textId="77777777" w:rsidR="000B2D47" w:rsidRPr="00154DF6" w:rsidRDefault="000B2D47" w:rsidP="00154DF6">
      <w:pPr>
        <w:spacing w:line="360" w:lineRule="auto"/>
        <w:rPr>
          <w:rFonts w:ascii="Arial" w:hAnsi="Arial" w:cs="Arial"/>
          <w:sz w:val="22"/>
          <w:szCs w:val="22"/>
        </w:rPr>
      </w:pPr>
    </w:p>
    <w:p w14:paraId="1C24E7F2" w14:textId="77777777" w:rsidR="005C67BB" w:rsidRPr="00154DF6" w:rsidRDefault="005C67BB" w:rsidP="00154DF6">
      <w:pPr>
        <w:spacing w:line="360" w:lineRule="auto"/>
        <w:rPr>
          <w:rFonts w:ascii="Arial" w:hAnsi="Arial" w:cs="Arial"/>
          <w:sz w:val="22"/>
          <w:szCs w:val="22"/>
        </w:rPr>
      </w:pPr>
    </w:p>
    <w:p w14:paraId="1B152EB6" w14:textId="77777777" w:rsidR="00CE615F" w:rsidRPr="00154DF6" w:rsidRDefault="005C67BB">
      <w:pPr>
        <w:spacing w:line="360" w:lineRule="auto"/>
        <w:jc w:val="both"/>
        <w:rPr>
          <w:rFonts w:ascii="Arial" w:hAnsi="Arial" w:cs="Arial"/>
          <w:sz w:val="22"/>
          <w:szCs w:val="22"/>
        </w:rPr>
        <w:pPrChange w:id="374" w:author="Augustine Khumalo | SAMRC" w:date="2025-08-27T10:32:00Z" w16du:dateUtc="2025-08-27T08:32:00Z">
          <w:pPr>
            <w:spacing w:line="360" w:lineRule="auto"/>
          </w:pPr>
        </w:pPrChange>
      </w:pPr>
      <w:r w:rsidRPr="00154DF6">
        <w:rPr>
          <w:rFonts w:ascii="Arial" w:hAnsi="Arial" w:cs="Arial"/>
          <w:sz w:val="22"/>
          <w:szCs w:val="22"/>
        </w:rPr>
        <w:t xml:space="preserve">The Data Discover service has five core </w:t>
      </w:r>
      <w:r w:rsidR="00CE615F" w:rsidRPr="00154DF6">
        <w:rPr>
          <w:rFonts w:ascii="Arial" w:hAnsi="Arial" w:cs="Arial"/>
          <w:sz w:val="22"/>
          <w:szCs w:val="22"/>
        </w:rPr>
        <w:t xml:space="preserve">functions: </w:t>
      </w:r>
    </w:p>
    <w:p w14:paraId="6F3D8D41" w14:textId="77777777" w:rsidR="00CE615F" w:rsidRPr="00154DF6" w:rsidRDefault="00CE615F">
      <w:pPr>
        <w:pStyle w:val="ListParagraph"/>
        <w:numPr>
          <w:ilvl w:val="0"/>
          <w:numId w:val="1"/>
        </w:numPr>
        <w:spacing w:line="360" w:lineRule="auto"/>
        <w:jc w:val="both"/>
        <w:rPr>
          <w:rFonts w:ascii="Arial" w:hAnsi="Arial" w:cs="Arial"/>
          <w:sz w:val="22"/>
          <w:szCs w:val="22"/>
        </w:rPr>
        <w:pPrChange w:id="375" w:author="Augustine Khumalo | SAMRC" w:date="2025-08-27T10:32:00Z" w16du:dateUtc="2025-08-27T08:32:00Z">
          <w:pPr>
            <w:pStyle w:val="ListParagraph"/>
            <w:numPr>
              <w:numId w:val="1"/>
            </w:numPr>
            <w:spacing w:line="360" w:lineRule="auto"/>
            <w:ind w:hanging="360"/>
          </w:pPr>
        </w:pPrChange>
      </w:pPr>
      <w:r w:rsidRPr="00154DF6">
        <w:rPr>
          <w:rFonts w:ascii="Arial" w:hAnsi="Arial" w:cs="Arial"/>
          <w:sz w:val="22"/>
          <w:szCs w:val="22"/>
        </w:rPr>
        <w:t>Search: Enables keyword and filter-based discovery of datasets.</w:t>
      </w:r>
    </w:p>
    <w:p w14:paraId="18CCDD23" w14:textId="77777777" w:rsidR="00CE615F" w:rsidRPr="00154DF6" w:rsidRDefault="00CE615F">
      <w:pPr>
        <w:pStyle w:val="ListParagraph"/>
        <w:numPr>
          <w:ilvl w:val="0"/>
          <w:numId w:val="1"/>
        </w:numPr>
        <w:spacing w:line="360" w:lineRule="auto"/>
        <w:jc w:val="both"/>
        <w:rPr>
          <w:rFonts w:ascii="Arial" w:hAnsi="Arial" w:cs="Arial"/>
          <w:sz w:val="22"/>
          <w:szCs w:val="22"/>
        </w:rPr>
        <w:pPrChange w:id="376" w:author="Augustine Khumalo | SAMRC" w:date="2025-08-27T10:32:00Z" w16du:dateUtc="2025-08-27T08:32:00Z">
          <w:pPr>
            <w:pStyle w:val="ListParagraph"/>
            <w:numPr>
              <w:numId w:val="1"/>
            </w:numPr>
            <w:spacing w:line="360" w:lineRule="auto"/>
            <w:ind w:hanging="360"/>
          </w:pPr>
        </w:pPrChange>
      </w:pPr>
      <w:r w:rsidRPr="00154DF6">
        <w:rPr>
          <w:rFonts w:ascii="Arial" w:hAnsi="Arial" w:cs="Arial"/>
          <w:sz w:val="22"/>
          <w:szCs w:val="22"/>
        </w:rPr>
        <w:t>Curation: Supports submission of new dataset metadata by researchers, with curator approval before inclusion.</w:t>
      </w:r>
    </w:p>
    <w:p w14:paraId="41C4E071" w14:textId="77777777" w:rsidR="00CE615F" w:rsidRPr="00154DF6" w:rsidRDefault="00CE615F">
      <w:pPr>
        <w:pStyle w:val="ListParagraph"/>
        <w:numPr>
          <w:ilvl w:val="0"/>
          <w:numId w:val="1"/>
        </w:numPr>
        <w:spacing w:line="360" w:lineRule="auto"/>
        <w:jc w:val="both"/>
        <w:rPr>
          <w:rFonts w:ascii="Arial" w:hAnsi="Arial" w:cs="Arial"/>
          <w:sz w:val="22"/>
          <w:szCs w:val="22"/>
        </w:rPr>
        <w:pPrChange w:id="377" w:author="Augustine Khumalo | SAMRC" w:date="2025-08-27T10:32:00Z" w16du:dateUtc="2025-08-27T08:32:00Z">
          <w:pPr>
            <w:pStyle w:val="ListParagraph"/>
            <w:numPr>
              <w:numId w:val="1"/>
            </w:numPr>
            <w:spacing w:line="360" w:lineRule="auto"/>
            <w:ind w:hanging="360"/>
          </w:pPr>
        </w:pPrChange>
      </w:pPr>
      <w:r w:rsidRPr="00154DF6">
        <w:rPr>
          <w:rFonts w:ascii="Arial" w:hAnsi="Arial" w:cs="Arial"/>
          <w:sz w:val="22"/>
          <w:szCs w:val="22"/>
        </w:rPr>
        <w:t>Deduplication: Detects and removes duplicate records from multiple sources.</w:t>
      </w:r>
    </w:p>
    <w:p w14:paraId="4FE777CE" w14:textId="4D98A1CC" w:rsidR="00CE615F" w:rsidRPr="00154DF6" w:rsidRDefault="00CE615F">
      <w:pPr>
        <w:pStyle w:val="ListParagraph"/>
        <w:numPr>
          <w:ilvl w:val="0"/>
          <w:numId w:val="1"/>
        </w:numPr>
        <w:spacing w:line="360" w:lineRule="auto"/>
        <w:jc w:val="both"/>
        <w:rPr>
          <w:rFonts w:ascii="Arial" w:hAnsi="Arial" w:cs="Arial"/>
          <w:sz w:val="22"/>
          <w:szCs w:val="22"/>
        </w:rPr>
        <w:pPrChange w:id="378" w:author="Augustine Khumalo | SAMRC" w:date="2025-08-27T10:32:00Z" w16du:dateUtc="2025-08-27T08:32:00Z">
          <w:pPr>
            <w:pStyle w:val="ListParagraph"/>
            <w:numPr>
              <w:numId w:val="1"/>
            </w:numPr>
            <w:spacing w:line="360" w:lineRule="auto"/>
            <w:ind w:hanging="360"/>
          </w:pPr>
        </w:pPrChange>
      </w:pPr>
      <w:r w:rsidRPr="00154DF6">
        <w:rPr>
          <w:rFonts w:ascii="Arial" w:hAnsi="Arial" w:cs="Arial"/>
          <w:sz w:val="22"/>
          <w:szCs w:val="22"/>
        </w:rPr>
        <w:lastRenderedPageBreak/>
        <w:t xml:space="preserve">Link Check: Validates external dataset URLs to maintain catalogue quality. This ensures that links to open-source downloadable datasets from platforms like SAPRIN or NIDS are valid. </w:t>
      </w:r>
    </w:p>
    <w:p w14:paraId="3EC5046B" w14:textId="522E28FE" w:rsidR="00CE615F" w:rsidRPr="00154DF6" w:rsidRDefault="00CE615F">
      <w:pPr>
        <w:pStyle w:val="ListParagraph"/>
        <w:numPr>
          <w:ilvl w:val="0"/>
          <w:numId w:val="1"/>
        </w:numPr>
        <w:spacing w:line="360" w:lineRule="auto"/>
        <w:jc w:val="both"/>
        <w:rPr>
          <w:rFonts w:ascii="Arial" w:hAnsi="Arial" w:cs="Arial"/>
          <w:sz w:val="22"/>
          <w:szCs w:val="22"/>
        </w:rPr>
        <w:pPrChange w:id="379" w:author="Augustine Khumalo | SAMRC" w:date="2025-08-27T10:32:00Z" w16du:dateUtc="2025-08-27T08:32:00Z">
          <w:pPr>
            <w:pStyle w:val="ListParagraph"/>
            <w:numPr>
              <w:numId w:val="1"/>
            </w:numPr>
            <w:spacing w:line="360" w:lineRule="auto"/>
            <w:ind w:hanging="360"/>
          </w:pPr>
        </w:pPrChange>
      </w:pPr>
      <w:r w:rsidRPr="00154DF6">
        <w:rPr>
          <w:rFonts w:ascii="Arial" w:hAnsi="Arial" w:cs="Arial"/>
          <w:sz w:val="22"/>
          <w:szCs w:val="22"/>
        </w:rPr>
        <w:t>Request Access: For restricted datasets, allows users to send an access request (with contact details and conditions) directly through the service.</w:t>
      </w:r>
    </w:p>
    <w:p w14:paraId="2D36D531" w14:textId="1F7A09C1" w:rsidR="005C67BB" w:rsidRPr="00154DF6" w:rsidRDefault="005C67BB">
      <w:pPr>
        <w:spacing w:line="360" w:lineRule="auto"/>
        <w:jc w:val="both"/>
        <w:rPr>
          <w:rFonts w:ascii="Arial" w:hAnsi="Arial" w:cs="Arial"/>
          <w:sz w:val="22"/>
          <w:szCs w:val="22"/>
        </w:rPr>
        <w:pPrChange w:id="380" w:author="Augustine Khumalo | SAMRC" w:date="2025-08-27T10:32:00Z" w16du:dateUtc="2025-08-27T08:32:00Z">
          <w:pPr>
            <w:spacing w:line="360" w:lineRule="auto"/>
          </w:pPr>
        </w:pPrChange>
      </w:pPr>
      <w:r w:rsidRPr="00154DF6">
        <w:rPr>
          <w:rFonts w:ascii="Arial" w:hAnsi="Arial" w:cs="Arial"/>
          <w:sz w:val="22"/>
          <w:szCs w:val="22"/>
        </w:rPr>
        <w:t xml:space="preserve"> </w:t>
      </w:r>
      <w:r w:rsidR="00CE615F" w:rsidRPr="00154DF6">
        <w:rPr>
          <w:rFonts w:ascii="Arial" w:hAnsi="Arial" w:cs="Arial"/>
          <w:sz w:val="22"/>
          <w:szCs w:val="22"/>
        </w:rPr>
        <w:t xml:space="preserve">The Data Access Layer provides a clean interface between business rules and the database, using repositories and an ORM to read and write metadata efficiently and securely. At </w:t>
      </w:r>
      <w:del w:id="381" w:author="Augustine Khumalo | SAMRC" w:date="2025-08-27T10:34:00Z" w16du:dateUtc="2025-08-27T08:34:00Z">
        <w:r w:rsidR="00CE615F" w:rsidRPr="00154DF6" w:rsidDel="0060686F">
          <w:rPr>
            <w:rFonts w:ascii="Arial" w:hAnsi="Arial" w:cs="Arial"/>
            <w:sz w:val="22"/>
            <w:szCs w:val="22"/>
          </w:rPr>
          <w:delText xml:space="preserve">the core, the PostgreSQL database serves as the single source of truth for all metadata, storing dataset descriptions, fields, links, access conditions, submissions, relationships, and access requests, and is extended with advanced search and spatial capabilities such as fuzzy text search, and </w:delText>
        </w:r>
      </w:del>
      <w:ins w:id="382" w:author="Augustine Khumalo | SAMRC" w:date="2025-08-27T10:34:00Z" w16du:dateUtc="2025-08-27T08:34:00Z">
        <w:r w:rsidR="0060686F">
          <w:rPr>
            <w:rFonts w:ascii="Arial" w:hAnsi="Arial" w:cs="Arial"/>
            <w:sz w:val="22"/>
            <w:szCs w:val="22"/>
          </w:rPr>
          <w:t xml:space="preserve">its core, the PostgreSQL database serves as the single source of truth for all metadata, storing dataset descriptions, fields, links, access conditions, submissions, relationships, and access requests. It is extended with advanced search and spatial capabilities, including fuzzy text search and </w:t>
        </w:r>
      </w:ins>
      <w:r w:rsidR="00CE615F" w:rsidRPr="00154DF6">
        <w:rPr>
          <w:rFonts w:ascii="Arial" w:hAnsi="Arial" w:cs="Arial"/>
          <w:sz w:val="22"/>
          <w:szCs w:val="22"/>
        </w:rPr>
        <w:t xml:space="preserve">semantic similarity. For external data access, the service supports two modes: direct access, where open datasets are linked to files, APIs, or portals, and request-based access, </w:t>
      </w:r>
      <w:del w:id="383" w:author="Augustine Khumalo | SAMRC" w:date="2025-08-27T10:34:00Z" w16du:dateUtc="2025-08-27T08:34:00Z">
        <w:r w:rsidR="00CE615F" w:rsidRPr="00154DF6" w:rsidDel="0060686F">
          <w:rPr>
            <w:rFonts w:ascii="Arial" w:hAnsi="Arial" w:cs="Arial"/>
            <w:sz w:val="22"/>
            <w:szCs w:val="22"/>
          </w:rPr>
          <w:delText>where restricted datasets include custodian contact details, access conditions, and a built-in email workflow that allows</w:delText>
        </w:r>
      </w:del>
      <w:ins w:id="384" w:author="Augustine Khumalo | SAMRC" w:date="2025-08-27T10:34:00Z" w16du:dateUtc="2025-08-27T08:34:00Z">
        <w:r w:rsidR="0060686F">
          <w:rPr>
            <w:rFonts w:ascii="Arial" w:hAnsi="Arial" w:cs="Arial"/>
            <w:sz w:val="22"/>
            <w:szCs w:val="22"/>
          </w:rPr>
          <w:t>which includes restricted datasets that provide custodian contact details, access conditions, and a built-in email workflow that enables</w:t>
        </w:r>
      </w:ins>
      <w:r w:rsidR="00CE615F" w:rsidRPr="00154DF6">
        <w:rPr>
          <w:rFonts w:ascii="Arial" w:hAnsi="Arial" w:cs="Arial"/>
          <w:sz w:val="22"/>
          <w:szCs w:val="22"/>
        </w:rPr>
        <w:t xml:space="preserve"> researchers to request data directly through the service.</w:t>
      </w:r>
    </w:p>
    <w:p w14:paraId="4B0FC7E3" w14:textId="77777777" w:rsidR="00E83C85" w:rsidRPr="00154DF6" w:rsidRDefault="00E83C85" w:rsidP="00154DF6">
      <w:pPr>
        <w:spacing w:line="360" w:lineRule="auto"/>
        <w:rPr>
          <w:rFonts w:ascii="Arial" w:hAnsi="Arial" w:cs="Arial"/>
          <w:sz w:val="22"/>
          <w:szCs w:val="22"/>
        </w:rPr>
      </w:pPr>
    </w:p>
    <w:p w14:paraId="01BCE058" w14:textId="0CB534D9" w:rsidR="00E83C85" w:rsidRPr="00154DF6" w:rsidRDefault="00E83C85" w:rsidP="00154DF6">
      <w:pPr>
        <w:pStyle w:val="Heading2"/>
        <w:numPr>
          <w:ilvl w:val="1"/>
          <w:numId w:val="10"/>
        </w:numPr>
        <w:spacing w:line="360" w:lineRule="auto"/>
        <w:rPr>
          <w:rFonts w:ascii="Arial" w:hAnsi="Arial" w:cs="Arial"/>
          <w:color w:val="auto"/>
          <w:sz w:val="22"/>
          <w:szCs w:val="22"/>
        </w:rPr>
      </w:pPr>
      <w:bookmarkStart w:id="385" w:name="_Toc207180879"/>
      <w:r w:rsidRPr="00154DF6">
        <w:rPr>
          <w:rFonts w:ascii="Arial" w:hAnsi="Arial" w:cs="Arial"/>
          <w:color w:val="auto"/>
          <w:sz w:val="22"/>
          <w:szCs w:val="22"/>
        </w:rPr>
        <w:t>Data Harmonisation Service (PoC)</w:t>
      </w:r>
      <w:bookmarkEnd w:id="385"/>
    </w:p>
    <w:p w14:paraId="57E5F117" w14:textId="02124C09" w:rsidR="00B7443D" w:rsidRPr="00154DF6" w:rsidRDefault="00B7443D">
      <w:pPr>
        <w:spacing w:line="360" w:lineRule="auto"/>
        <w:jc w:val="both"/>
        <w:rPr>
          <w:rFonts w:ascii="Arial" w:hAnsi="Arial" w:cs="Arial"/>
          <w:sz w:val="22"/>
          <w:szCs w:val="22"/>
        </w:rPr>
        <w:pPrChange w:id="386" w:author="Augustine Khumalo | SAMRC" w:date="2025-08-27T10:34:00Z" w16du:dateUtc="2025-08-27T08:34:00Z">
          <w:pPr>
            <w:spacing w:line="360" w:lineRule="auto"/>
          </w:pPr>
        </w:pPrChange>
      </w:pPr>
      <w:r w:rsidRPr="00154DF6">
        <w:rPr>
          <w:rFonts w:ascii="Arial" w:hAnsi="Arial" w:cs="Arial"/>
          <w:sz w:val="22"/>
          <w:szCs w:val="22"/>
        </w:rPr>
        <w:t>The Data Harmonisation Service is a proof-of-concept microservice that aligns and merges two datasets into a consistent, standardised structure. It ensures schema compatibility, normalises values, and produces a harmonised dataset along with a clear report of the transformations applied.</w:t>
      </w:r>
    </w:p>
    <w:p w14:paraId="1417413B" w14:textId="77777777" w:rsidR="000E3C50" w:rsidRPr="00154DF6" w:rsidRDefault="000E3C50" w:rsidP="00154DF6">
      <w:pPr>
        <w:spacing w:line="360" w:lineRule="auto"/>
        <w:rPr>
          <w:rFonts w:ascii="Arial" w:hAnsi="Arial" w:cs="Arial"/>
          <w:sz w:val="22"/>
          <w:szCs w:val="22"/>
        </w:rPr>
      </w:pPr>
    </w:p>
    <w:p w14:paraId="17A17F2D" w14:textId="77777777" w:rsidR="00E83C85" w:rsidRPr="00154DF6" w:rsidRDefault="00E83C85" w:rsidP="00154DF6">
      <w:pPr>
        <w:spacing w:line="360" w:lineRule="auto"/>
        <w:rPr>
          <w:rFonts w:ascii="Arial" w:hAnsi="Arial" w:cs="Arial"/>
          <w:sz w:val="22"/>
          <w:szCs w:val="22"/>
        </w:rPr>
      </w:pPr>
    </w:p>
    <w:p w14:paraId="604F94C4" w14:textId="52ADA6EE" w:rsidR="00E83C85" w:rsidRPr="00154DF6" w:rsidRDefault="00E83C85" w:rsidP="00154DF6">
      <w:pPr>
        <w:spacing w:line="360" w:lineRule="auto"/>
        <w:rPr>
          <w:rFonts w:ascii="Arial" w:hAnsi="Arial" w:cs="Arial"/>
          <w:sz w:val="22"/>
          <w:szCs w:val="22"/>
        </w:rPr>
      </w:pPr>
      <w:r w:rsidRPr="00816A28">
        <w:rPr>
          <w:rFonts w:ascii="Arial" w:hAnsi="Arial" w:cs="Arial"/>
          <w:noProof/>
          <w:sz w:val="22"/>
          <w:szCs w:val="22"/>
        </w:rPr>
        <w:lastRenderedPageBreak/>
        <w:drawing>
          <wp:inline distT="0" distB="0" distL="0" distR="0" wp14:anchorId="79889636" wp14:editId="13EE5036">
            <wp:extent cx="5731510" cy="5128260"/>
            <wp:effectExtent l="0" t="0" r="2540" b="0"/>
            <wp:docPr id="910803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b="7364"/>
                    <a:stretch>
                      <a:fillRect/>
                    </a:stretch>
                  </pic:blipFill>
                  <pic:spPr bwMode="auto">
                    <a:xfrm>
                      <a:off x="0" y="0"/>
                      <a:ext cx="5731510" cy="5128260"/>
                    </a:xfrm>
                    <a:prstGeom prst="rect">
                      <a:avLst/>
                    </a:prstGeom>
                    <a:noFill/>
                    <a:ln>
                      <a:noFill/>
                    </a:ln>
                    <a:extLst>
                      <a:ext uri="{53640926-AAD7-44D8-BBD7-CCE9431645EC}">
                        <a14:shadowObscured xmlns:a14="http://schemas.microsoft.com/office/drawing/2010/main"/>
                      </a:ext>
                    </a:extLst>
                  </pic:spPr>
                </pic:pic>
              </a:graphicData>
            </a:graphic>
          </wp:inline>
        </w:drawing>
      </w:r>
    </w:p>
    <w:p w14:paraId="16564C83" w14:textId="3D8630E6" w:rsidR="000B2D47" w:rsidRPr="00154DF6" w:rsidRDefault="000B2D47" w:rsidP="00154DF6">
      <w:pPr>
        <w:spacing w:line="360" w:lineRule="auto"/>
        <w:jc w:val="center"/>
        <w:rPr>
          <w:rFonts w:ascii="Arial" w:hAnsi="Arial" w:cs="Arial"/>
          <w:sz w:val="22"/>
          <w:szCs w:val="22"/>
        </w:rPr>
      </w:pPr>
      <w:r w:rsidRPr="00154DF6">
        <w:rPr>
          <w:rFonts w:ascii="Arial" w:hAnsi="Arial" w:cs="Arial"/>
          <w:sz w:val="22"/>
          <w:szCs w:val="22"/>
        </w:rPr>
        <w:t>Figure 4: Data Harmonisation Service</w:t>
      </w:r>
    </w:p>
    <w:p w14:paraId="50D4FF63" w14:textId="77777777" w:rsidR="000B2D47" w:rsidRPr="00154DF6" w:rsidRDefault="000B2D47" w:rsidP="00154DF6">
      <w:pPr>
        <w:spacing w:line="360" w:lineRule="auto"/>
        <w:rPr>
          <w:rFonts w:ascii="Arial" w:hAnsi="Arial" w:cs="Arial"/>
          <w:sz w:val="22"/>
          <w:szCs w:val="22"/>
        </w:rPr>
      </w:pPr>
    </w:p>
    <w:p w14:paraId="17A945B2" w14:textId="625D995A" w:rsidR="000E3C50" w:rsidRPr="00154DF6" w:rsidRDefault="000E3C50">
      <w:pPr>
        <w:spacing w:line="360" w:lineRule="auto"/>
        <w:jc w:val="both"/>
        <w:rPr>
          <w:rFonts w:ascii="Arial" w:hAnsi="Arial" w:cs="Arial"/>
          <w:sz w:val="22"/>
          <w:szCs w:val="22"/>
        </w:rPr>
        <w:pPrChange w:id="387" w:author="Augustine Khumalo | SAMRC" w:date="2025-08-27T10:34:00Z" w16du:dateUtc="2025-08-27T08:34:00Z">
          <w:pPr>
            <w:spacing w:line="360" w:lineRule="auto"/>
          </w:pPr>
        </w:pPrChange>
      </w:pPr>
      <w:r w:rsidRPr="00154DF6">
        <w:rPr>
          <w:rFonts w:ascii="Arial" w:hAnsi="Arial" w:cs="Arial"/>
          <w:sz w:val="22"/>
          <w:szCs w:val="22"/>
        </w:rPr>
        <w:t>After client requests are routed through the API Gateway, the service validates and loads the two datasets into its harmonisation pipeline. Within the business logic, it performs schema analysis to detect column differences, applies mapping rules to align fields, normalises values and units, and merges the datasets into a unified standard schema. Each step is logged, and a report is generated detailing the mappings, conversions, and any warnings. The Object–Relational Mapper (ORM) layer then persists metadata and results into PostgreSQL, providing a durable record of harmonisation jobs. The outcome is both a harmonised dataset, ready for further use, and a transparent audit trail that shows exactly how the data was transformed.</w:t>
      </w:r>
      <w:r w:rsidR="00295DD8" w:rsidRPr="00154DF6">
        <w:rPr>
          <w:rFonts w:ascii="Arial" w:hAnsi="Arial" w:cs="Arial"/>
          <w:sz w:val="22"/>
          <w:szCs w:val="22"/>
        </w:rPr>
        <w:t xml:space="preserve"> </w:t>
      </w:r>
    </w:p>
    <w:p w14:paraId="4EC9ACBA" w14:textId="77777777" w:rsidR="002A3A16" w:rsidRPr="00154DF6" w:rsidRDefault="002A3A16" w:rsidP="00154DF6">
      <w:pPr>
        <w:spacing w:line="360" w:lineRule="auto"/>
        <w:rPr>
          <w:rFonts w:ascii="Arial" w:hAnsi="Arial" w:cs="Arial"/>
          <w:sz w:val="22"/>
          <w:szCs w:val="22"/>
        </w:rPr>
      </w:pPr>
    </w:p>
    <w:p w14:paraId="6475B36B" w14:textId="43D734D9" w:rsidR="002A3A16" w:rsidRPr="00154DF6" w:rsidRDefault="002A3A16" w:rsidP="00154DF6">
      <w:pPr>
        <w:pStyle w:val="Heading2"/>
        <w:numPr>
          <w:ilvl w:val="1"/>
          <w:numId w:val="10"/>
        </w:numPr>
        <w:spacing w:line="360" w:lineRule="auto"/>
        <w:rPr>
          <w:rFonts w:ascii="Arial" w:hAnsi="Arial" w:cs="Arial"/>
          <w:sz w:val="22"/>
          <w:szCs w:val="22"/>
        </w:rPr>
      </w:pPr>
      <w:bookmarkStart w:id="388" w:name="_Toc207180880"/>
      <w:r w:rsidRPr="00154DF6">
        <w:rPr>
          <w:rFonts w:ascii="Arial" w:hAnsi="Arial" w:cs="Arial"/>
          <w:color w:val="auto"/>
          <w:sz w:val="22"/>
          <w:szCs w:val="22"/>
        </w:rPr>
        <w:lastRenderedPageBreak/>
        <w:t>Summarisation Service</w:t>
      </w:r>
      <w:bookmarkEnd w:id="388"/>
    </w:p>
    <w:p w14:paraId="35A9EEC2" w14:textId="18D978CA" w:rsidR="00521A60" w:rsidRPr="00154DF6" w:rsidRDefault="00521A60">
      <w:pPr>
        <w:spacing w:line="360" w:lineRule="auto"/>
        <w:jc w:val="both"/>
        <w:rPr>
          <w:rFonts w:ascii="Arial" w:hAnsi="Arial" w:cs="Arial"/>
          <w:sz w:val="22"/>
          <w:szCs w:val="22"/>
        </w:rPr>
        <w:pPrChange w:id="389" w:author="Augustine Khumalo | SAMRC" w:date="2025-08-27T10:34:00Z" w16du:dateUtc="2025-08-27T08:34:00Z">
          <w:pPr>
            <w:spacing w:line="360" w:lineRule="auto"/>
          </w:pPr>
        </w:pPrChange>
      </w:pPr>
      <w:r w:rsidRPr="00154DF6">
        <w:rPr>
          <w:rFonts w:ascii="Arial" w:hAnsi="Arial" w:cs="Arial"/>
          <w:sz w:val="22"/>
          <w:szCs w:val="22"/>
        </w:rPr>
        <w:t>The Summarisation Service generates plain-language summaries of research studies to make academic findings more accessible to non-technical stakeholders. It combines automated NLP summarisation with human review to ensure outputs are accurate, community-friendly, and reusable.</w:t>
      </w:r>
    </w:p>
    <w:p w14:paraId="1C078869" w14:textId="6E7EDE95" w:rsidR="002A3A16" w:rsidRPr="00154DF6" w:rsidRDefault="002A3A16" w:rsidP="00154DF6">
      <w:pPr>
        <w:spacing w:line="360" w:lineRule="auto"/>
        <w:rPr>
          <w:rFonts w:ascii="Arial" w:hAnsi="Arial" w:cs="Arial"/>
          <w:sz w:val="22"/>
          <w:szCs w:val="22"/>
        </w:rPr>
      </w:pPr>
      <w:r w:rsidRPr="00154DF6">
        <w:rPr>
          <w:rFonts w:ascii="Arial" w:hAnsi="Arial" w:cs="Arial"/>
          <w:sz w:val="22"/>
          <w:szCs w:val="22"/>
        </w:rPr>
        <w:br/>
      </w:r>
      <w:r w:rsidRPr="00816A28">
        <w:rPr>
          <w:rFonts w:ascii="Arial" w:hAnsi="Arial" w:cs="Arial"/>
          <w:noProof/>
          <w:sz w:val="22"/>
          <w:szCs w:val="22"/>
        </w:rPr>
        <w:drawing>
          <wp:inline distT="0" distB="0" distL="0" distR="0" wp14:anchorId="28C4BC9C" wp14:editId="1CF506B1">
            <wp:extent cx="5731510" cy="4792980"/>
            <wp:effectExtent l="0" t="0" r="2540" b="0"/>
            <wp:docPr id="13371029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a:extLst>
                        <a:ext uri="{28A0092B-C50C-407E-A947-70E740481C1C}">
                          <a14:useLocalDpi xmlns:a14="http://schemas.microsoft.com/office/drawing/2010/main" val="0"/>
                        </a:ext>
                      </a:extLst>
                    </a:blip>
                    <a:srcRect b="17778"/>
                    <a:stretch>
                      <a:fillRect/>
                    </a:stretch>
                  </pic:blipFill>
                  <pic:spPr bwMode="auto">
                    <a:xfrm>
                      <a:off x="0" y="0"/>
                      <a:ext cx="5731510" cy="4792980"/>
                    </a:xfrm>
                    <a:prstGeom prst="rect">
                      <a:avLst/>
                    </a:prstGeom>
                    <a:noFill/>
                    <a:ln>
                      <a:noFill/>
                    </a:ln>
                    <a:extLst>
                      <a:ext uri="{53640926-AAD7-44D8-BBD7-CCE9431645EC}">
                        <a14:shadowObscured xmlns:a14="http://schemas.microsoft.com/office/drawing/2010/main"/>
                      </a:ext>
                    </a:extLst>
                  </pic:spPr>
                </pic:pic>
              </a:graphicData>
            </a:graphic>
          </wp:inline>
        </w:drawing>
      </w:r>
    </w:p>
    <w:p w14:paraId="7617AB6B" w14:textId="3E1D352A" w:rsidR="000B2D47" w:rsidRPr="00154DF6" w:rsidRDefault="000B2D47" w:rsidP="00154DF6">
      <w:pPr>
        <w:spacing w:line="360" w:lineRule="auto"/>
        <w:jc w:val="center"/>
        <w:rPr>
          <w:rFonts w:ascii="Arial" w:hAnsi="Arial" w:cs="Arial"/>
          <w:sz w:val="22"/>
          <w:szCs w:val="22"/>
        </w:rPr>
      </w:pPr>
      <w:r w:rsidRPr="00154DF6">
        <w:rPr>
          <w:rFonts w:ascii="Arial" w:hAnsi="Arial" w:cs="Arial"/>
          <w:sz w:val="22"/>
          <w:szCs w:val="22"/>
        </w:rPr>
        <w:t>Figure 5: Summarisation Service</w:t>
      </w:r>
    </w:p>
    <w:p w14:paraId="321BF877" w14:textId="77777777" w:rsidR="000B2D47" w:rsidRPr="00154DF6" w:rsidRDefault="000B2D47" w:rsidP="00154DF6">
      <w:pPr>
        <w:spacing w:line="360" w:lineRule="auto"/>
        <w:rPr>
          <w:rFonts w:ascii="Arial" w:hAnsi="Arial" w:cs="Arial"/>
          <w:sz w:val="22"/>
          <w:szCs w:val="22"/>
        </w:rPr>
      </w:pPr>
    </w:p>
    <w:p w14:paraId="738C529B" w14:textId="2BE10D15" w:rsidR="00521A60" w:rsidRPr="00154DF6" w:rsidRDefault="00521A60">
      <w:pPr>
        <w:spacing w:line="360" w:lineRule="auto"/>
        <w:jc w:val="both"/>
        <w:rPr>
          <w:rFonts w:ascii="Arial" w:hAnsi="Arial" w:cs="Arial"/>
          <w:sz w:val="22"/>
          <w:szCs w:val="22"/>
        </w:rPr>
        <w:pPrChange w:id="390" w:author="Augustine Khumalo | SAMRC" w:date="2025-08-27T10:35:00Z" w16du:dateUtc="2025-08-27T08:35:00Z">
          <w:pPr>
            <w:spacing w:line="360" w:lineRule="auto"/>
          </w:pPr>
        </w:pPrChange>
      </w:pPr>
      <w:r w:rsidRPr="00154DF6">
        <w:rPr>
          <w:rFonts w:ascii="Arial" w:hAnsi="Arial" w:cs="Arial"/>
          <w:sz w:val="22"/>
          <w:szCs w:val="22"/>
        </w:rPr>
        <w:t xml:space="preserve">Requests enter the service through the API Layer, which exposes endpoints for generating new summaries and retrieving existing ones. The Deduplication Checks component ensures that if a summary for the same study (or set of studies) already exists, it is reused rather than regenerated. Where no prior version exists, the Draft Summary (Automated) component calls a self-hosted NLP/LLM model to produce an initial plain-language draft that captures the study’s purpose, sample, indicators, and findings. Drafts are then routed to the Manual </w:t>
      </w:r>
      <w:r w:rsidRPr="00154DF6">
        <w:rPr>
          <w:rFonts w:ascii="Arial" w:hAnsi="Arial" w:cs="Arial"/>
          <w:sz w:val="22"/>
          <w:szCs w:val="22"/>
        </w:rPr>
        <w:lastRenderedPageBreak/>
        <w:t>Evaluation &amp; Approval stage, where human reviewers can edit, refine, and approve them before publication. All summaries, along with their versions, audit logs, and metadata, are stored through the Object–Relational Mapper (ORM) and Repositories, which manage persistence in PostgreSQL.</w:t>
      </w:r>
    </w:p>
    <w:p w14:paraId="7CC7064B" w14:textId="77777777" w:rsidR="004A3B9B" w:rsidRPr="00154DF6" w:rsidRDefault="004A3B9B" w:rsidP="00154DF6">
      <w:pPr>
        <w:spacing w:line="360" w:lineRule="auto"/>
        <w:rPr>
          <w:rFonts w:ascii="Arial" w:hAnsi="Arial" w:cs="Arial"/>
          <w:sz w:val="22"/>
          <w:szCs w:val="22"/>
        </w:rPr>
      </w:pPr>
    </w:p>
    <w:p w14:paraId="6BFCBFEC" w14:textId="5D7538D6" w:rsidR="004A3B9B" w:rsidRPr="00154DF6" w:rsidRDefault="002C4FC6" w:rsidP="00154DF6">
      <w:pPr>
        <w:pStyle w:val="Heading2"/>
        <w:numPr>
          <w:ilvl w:val="1"/>
          <w:numId w:val="10"/>
        </w:numPr>
        <w:spacing w:line="360" w:lineRule="auto"/>
        <w:rPr>
          <w:rFonts w:ascii="Arial" w:hAnsi="Arial" w:cs="Arial"/>
          <w:b/>
          <w:bCs/>
          <w:color w:val="auto"/>
          <w:sz w:val="22"/>
          <w:szCs w:val="22"/>
        </w:rPr>
      </w:pPr>
      <w:bookmarkStart w:id="391" w:name="_Toc207180881"/>
      <w:r w:rsidRPr="00154DF6">
        <w:rPr>
          <w:rFonts w:ascii="Arial" w:hAnsi="Arial" w:cs="Arial"/>
          <w:b/>
          <w:bCs/>
          <w:color w:val="auto"/>
          <w:sz w:val="22"/>
          <w:szCs w:val="22"/>
        </w:rPr>
        <w:t>Analytics/Reporting Service</w:t>
      </w:r>
      <w:bookmarkEnd w:id="391"/>
    </w:p>
    <w:p w14:paraId="7CEC0F69" w14:textId="07AE5AAB" w:rsidR="002C4FC6" w:rsidRPr="00154DF6" w:rsidRDefault="00F946F5">
      <w:pPr>
        <w:spacing w:line="360" w:lineRule="auto"/>
        <w:jc w:val="both"/>
        <w:rPr>
          <w:rFonts w:ascii="Arial" w:hAnsi="Arial" w:cs="Arial"/>
          <w:sz w:val="22"/>
          <w:szCs w:val="22"/>
        </w:rPr>
        <w:pPrChange w:id="392" w:author="Augustine Khumalo | SAMRC" w:date="2025-08-27T10:35:00Z" w16du:dateUtc="2025-08-27T08:35:00Z">
          <w:pPr>
            <w:spacing w:line="360" w:lineRule="auto"/>
          </w:pPr>
        </w:pPrChange>
      </w:pPr>
      <w:r w:rsidRPr="00154DF6">
        <w:rPr>
          <w:rFonts w:ascii="Arial" w:hAnsi="Arial" w:cs="Arial"/>
          <w:sz w:val="22"/>
          <w:szCs w:val="22"/>
        </w:rPr>
        <w:t>The Analytics/Reporting Service delivers role-based dashboards that translate harmonised metadata, study indicators, and system activity into meaningful insights for different stakeholder groups. It supports researchers, local experts, policymakers, and administrators by providing tailored analytics and visual summaries that highlight trends, patterns, and platform usage statistics.</w:t>
      </w:r>
    </w:p>
    <w:p w14:paraId="450884A6" w14:textId="0BBF0C90" w:rsidR="002C4FC6" w:rsidRPr="00154DF6" w:rsidRDefault="002C4FC6" w:rsidP="00154DF6">
      <w:pPr>
        <w:spacing w:line="360" w:lineRule="auto"/>
        <w:rPr>
          <w:rFonts w:ascii="Arial" w:hAnsi="Arial" w:cs="Arial"/>
          <w:sz w:val="22"/>
          <w:szCs w:val="22"/>
        </w:rPr>
      </w:pPr>
      <w:r w:rsidRPr="00816A28">
        <w:rPr>
          <w:rFonts w:ascii="Arial" w:hAnsi="Arial" w:cs="Arial"/>
          <w:noProof/>
          <w:sz w:val="22"/>
          <w:szCs w:val="22"/>
        </w:rPr>
        <w:drawing>
          <wp:inline distT="0" distB="0" distL="0" distR="0" wp14:anchorId="415CFEB5" wp14:editId="026B7C8F">
            <wp:extent cx="5731510" cy="5143500"/>
            <wp:effectExtent l="0" t="0" r="2540" b="0"/>
            <wp:docPr id="16925248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9">
                      <a:extLst>
                        <a:ext uri="{28A0092B-C50C-407E-A947-70E740481C1C}">
                          <a14:useLocalDpi xmlns:a14="http://schemas.microsoft.com/office/drawing/2010/main" val="0"/>
                        </a:ext>
                      </a:extLst>
                    </a:blip>
                    <a:srcRect b="11765"/>
                    <a:stretch>
                      <a:fillRect/>
                    </a:stretch>
                  </pic:blipFill>
                  <pic:spPr bwMode="auto">
                    <a:xfrm>
                      <a:off x="0" y="0"/>
                      <a:ext cx="5731510" cy="5143500"/>
                    </a:xfrm>
                    <a:prstGeom prst="rect">
                      <a:avLst/>
                    </a:prstGeom>
                    <a:noFill/>
                    <a:ln>
                      <a:noFill/>
                    </a:ln>
                    <a:extLst>
                      <a:ext uri="{53640926-AAD7-44D8-BBD7-CCE9431645EC}">
                        <a14:shadowObscured xmlns:a14="http://schemas.microsoft.com/office/drawing/2010/main"/>
                      </a:ext>
                    </a:extLst>
                  </pic:spPr>
                </pic:pic>
              </a:graphicData>
            </a:graphic>
          </wp:inline>
        </w:drawing>
      </w:r>
    </w:p>
    <w:p w14:paraId="2A85E6A4" w14:textId="22F2737C" w:rsidR="000B2D47" w:rsidRPr="00154DF6" w:rsidRDefault="000B2D47" w:rsidP="00154DF6">
      <w:pPr>
        <w:spacing w:line="360" w:lineRule="auto"/>
        <w:jc w:val="center"/>
        <w:rPr>
          <w:rFonts w:ascii="Arial" w:hAnsi="Arial" w:cs="Arial"/>
          <w:sz w:val="22"/>
          <w:szCs w:val="22"/>
        </w:rPr>
      </w:pPr>
      <w:r w:rsidRPr="00154DF6">
        <w:rPr>
          <w:rFonts w:ascii="Arial" w:hAnsi="Arial" w:cs="Arial"/>
          <w:sz w:val="22"/>
          <w:szCs w:val="22"/>
        </w:rPr>
        <w:t>Figure 6: Analytics/Reporting Service</w:t>
      </w:r>
    </w:p>
    <w:p w14:paraId="5F571322" w14:textId="77777777" w:rsidR="000B2D47" w:rsidRPr="00154DF6" w:rsidRDefault="000B2D47" w:rsidP="00154DF6">
      <w:pPr>
        <w:spacing w:line="360" w:lineRule="auto"/>
        <w:rPr>
          <w:rFonts w:ascii="Arial" w:hAnsi="Arial" w:cs="Arial"/>
          <w:sz w:val="22"/>
          <w:szCs w:val="22"/>
        </w:rPr>
      </w:pPr>
    </w:p>
    <w:p w14:paraId="582EFC15" w14:textId="0C0E665F" w:rsidR="0048725C" w:rsidRPr="00154DF6" w:rsidRDefault="0048725C">
      <w:pPr>
        <w:spacing w:line="360" w:lineRule="auto"/>
        <w:jc w:val="both"/>
        <w:rPr>
          <w:rFonts w:ascii="Arial" w:hAnsi="Arial" w:cs="Arial"/>
          <w:sz w:val="22"/>
          <w:szCs w:val="22"/>
        </w:rPr>
        <w:pPrChange w:id="393" w:author="Augustine Khumalo | SAMRC" w:date="2025-08-27T10:35:00Z" w16du:dateUtc="2025-08-27T08:35:00Z">
          <w:pPr>
            <w:spacing w:line="360" w:lineRule="auto"/>
          </w:pPr>
        </w:pPrChange>
      </w:pPr>
      <w:r w:rsidRPr="00154DF6">
        <w:rPr>
          <w:rFonts w:ascii="Arial" w:hAnsi="Arial" w:cs="Arial"/>
          <w:sz w:val="22"/>
          <w:szCs w:val="22"/>
        </w:rPr>
        <w:lastRenderedPageBreak/>
        <w:t>Requests flow through the API Layer, which routes users to the appropriate role-based dashboard. The Stakeholder Dashboards present customised views: researchers see harmonisation matrices and provenance tracking, local experts see topic or population-level summaries and trends, policymakers see interactive maps and evidence coverage, and administrators view system usage and health metrics. These dashboards are powered by the Analytics Engine, which runs aggregations, statistical queries,</w:t>
      </w:r>
      <w:r w:rsidR="00386B8F" w:rsidRPr="00154DF6">
        <w:rPr>
          <w:rFonts w:ascii="Arial" w:hAnsi="Arial" w:cs="Arial"/>
          <w:sz w:val="22"/>
          <w:szCs w:val="22"/>
        </w:rPr>
        <w:t xml:space="preserve"> </w:t>
      </w:r>
      <w:ins w:id="394" w:author="Augustine Khumalo | SAMRC" w:date="2025-08-27T10:36:00Z" w16du:dateUtc="2025-08-27T08:36:00Z">
        <w:r w:rsidR="0060686F">
          <w:rPr>
            <w:rFonts w:ascii="Arial" w:hAnsi="Arial" w:cs="Arial"/>
            <w:sz w:val="22"/>
            <w:szCs w:val="22"/>
          </w:rPr>
          <w:t xml:space="preserve">and </w:t>
        </w:r>
      </w:ins>
      <w:r w:rsidR="00386B8F" w:rsidRPr="00154DF6">
        <w:rPr>
          <w:rFonts w:ascii="Arial" w:hAnsi="Arial" w:cs="Arial"/>
          <w:sz w:val="22"/>
          <w:szCs w:val="22"/>
        </w:rPr>
        <w:t>any relevant analysis</w:t>
      </w:r>
      <w:r w:rsidRPr="00154DF6">
        <w:rPr>
          <w:rFonts w:ascii="Arial" w:hAnsi="Arial" w:cs="Arial"/>
          <w:sz w:val="22"/>
          <w:szCs w:val="22"/>
        </w:rPr>
        <w:t xml:space="preserve">. The Data Access Layer connects to PostgreSQL, where harmonised metadata, instruments, study indicators, and usage logs are stored. To optimise performance, the service also uses </w:t>
      </w:r>
      <w:ins w:id="395" w:author="Augustine Khumalo | SAMRC" w:date="2025-08-27T10:35:00Z" w16du:dateUtc="2025-08-27T08:35:00Z">
        <w:r w:rsidR="0060686F">
          <w:rPr>
            <w:rFonts w:ascii="Arial" w:hAnsi="Arial" w:cs="Arial"/>
            <w:sz w:val="22"/>
            <w:szCs w:val="22"/>
          </w:rPr>
          <w:t>materialised</w:t>
        </w:r>
        <w:r w:rsidR="0060686F" w:rsidRPr="00154DF6">
          <w:rPr>
            <w:rFonts w:ascii="Arial" w:hAnsi="Arial" w:cs="Arial"/>
            <w:sz w:val="22"/>
            <w:szCs w:val="22"/>
          </w:rPr>
          <w:t xml:space="preserve"> </w:t>
        </w:r>
      </w:ins>
      <w:r w:rsidRPr="00154DF6">
        <w:rPr>
          <w:rFonts w:ascii="Arial" w:hAnsi="Arial" w:cs="Arial"/>
          <w:sz w:val="22"/>
          <w:szCs w:val="22"/>
        </w:rPr>
        <w:t>views for precomputed summaries and faster dashboard rendering. Together, this layered design ensures that complex harmonisation data is distilled into clear, actionable insights for all stakeholder groups.</w:t>
      </w:r>
    </w:p>
    <w:p w14:paraId="197CE504" w14:textId="6D710192" w:rsidR="000B2D47" w:rsidRPr="00154DF6" w:rsidRDefault="000B2D47" w:rsidP="00154DF6">
      <w:pPr>
        <w:pStyle w:val="Heading1"/>
        <w:numPr>
          <w:ilvl w:val="0"/>
          <w:numId w:val="10"/>
        </w:numPr>
        <w:spacing w:line="360" w:lineRule="auto"/>
        <w:rPr>
          <w:rFonts w:ascii="Arial" w:hAnsi="Arial" w:cs="Arial"/>
          <w:b/>
          <w:bCs/>
          <w:color w:val="auto"/>
          <w:sz w:val="22"/>
          <w:szCs w:val="22"/>
        </w:rPr>
      </w:pPr>
      <w:bookmarkStart w:id="396" w:name="_Toc207180882"/>
      <w:r w:rsidRPr="00154DF6">
        <w:rPr>
          <w:rFonts w:ascii="Arial" w:hAnsi="Arial" w:cs="Arial"/>
          <w:b/>
          <w:bCs/>
          <w:color w:val="auto"/>
          <w:sz w:val="22"/>
          <w:szCs w:val="22"/>
        </w:rPr>
        <w:t>Conclusion</w:t>
      </w:r>
      <w:bookmarkEnd w:id="396"/>
    </w:p>
    <w:p w14:paraId="5D64DCEA" w14:textId="77777777" w:rsidR="00F9767D" w:rsidRPr="00154DF6" w:rsidRDefault="00F9767D">
      <w:pPr>
        <w:spacing w:line="360" w:lineRule="auto"/>
        <w:jc w:val="both"/>
        <w:rPr>
          <w:rFonts w:ascii="Arial" w:hAnsi="Arial" w:cs="Arial"/>
          <w:sz w:val="22"/>
          <w:szCs w:val="22"/>
        </w:rPr>
        <w:pPrChange w:id="397" w:author="Augustine Khumalo | SAMRC" w:date="2025-08-27T10:35:00Z" w16du:dateUtc="2025-08-27T08:35:00Z">
          <w:pPr>
            <w:spacing w:line="360" w:lineRule="auto"/>
          </w:pPr>
        </w:pPrChange>
      </w:pPr>
      <w:r w:rsidRPr="00154DF6">
        <w:rPr>
          <w:rFonts w:ascii="Arial" w:hAnsi="Arial" w:cs="Arial"/>
          <w:sz w:val="22"/>
          <w:szCs w:val="22"/>
        </w:rPr>
        <w:t xml:space="preserve">The </w:t>
      </w:r>
      <w:proofErr w:type="spellStart"/>
      <w:r w:rsidRPr="00154DF6">
        <w:rPr>
          <w:rFonts w:ascii="Arial" w:hAnsi="Arial" w:cs="Arial"/>
          <w:sz w:val="22"/>
          <w:szCs w:val="22"/>
        </w:rPr>
        <w:t>PAMHoYA</w:t>
      </w:r>
      <w:proofErr w:type="spellEnd"/>
      <w:r w:rsidRPr="00154DF6">
        <w:rPr>
          <w:rFonts w:ascii="Arial" w:hAnsi="Arial" w:cs="Arial"/>
          <w:sz w:val="22"/>
          <w:szCs w:val="22"/>
        </w:rPr>
        <w:t xml:space="preserve"> platform is built on a layered, modular architecture that separates concerns between the frontend and backend while maintaining a consistent design philosophy. The frontend applies the MVVM pattern to keep user interaction, logic, and data access clearly defined, while the backend leverages microservices with unique business logic, PostgreSQL persistence, and asynchronous communication through the Event Bus. Together, these design choices ensure the system is scalable, maintainable, and adaptable to evolving research needs.</w:t>
      </w:r>
    </w:p>
    <w:p w14:paraId="23AE144D" w14:textId="08CE1EE9" w:rsidR="00F9767D" w:rsidRPr="00154DF6" w:rsidRDefault="00F9767D">
      <w:pPr>
        <w:spacing w:line="360" w:lineRule="auto"/>
        <w:jc w:val="both"/>
        <w:rPr>
          <w:rFonts w:ascii="Arial" w:hAnsi="Arial" w:cs="Arial"/>
          <w:sz w:val="22"/>
          <w:szCs w:val="22"/>
        </w:rPr>
        <w:pPrChange w:id="398" w:author="Augustine Khumalo | SAMRC" w:date="2025-08-27T10:35:00Z" w16du:dateUtc="2025-08-27T08:35:00Z">
          <w:pPr>
            <w:spacing w:line="360" w:lineRule="auto"/>
          </w:pPr>
        </w:pPrChange>
      </w:pPr>
      <w:r w:rsidRPr="00154DF6">
        <w:rPr>
          <w:rFonts w:ascii="Arial" w:hAnsi="Arial" w:cs="Arial"/>
          <w:sz w:val="22"/>
          <w:szCs w:val="22"/>
        </w:rPr>
        <w:t xml:space="preserve">By combining discovery, harmonisation, summarisation, and reporting, the platform lowers barriers to accessing mental health research and provides tailored insights for researchers, community stakeholders, policymakers, and administrators. This technical design provides a strong foundation for implementation, testing, and future extension of the </w:t>
      </w:r>
      <w:proofErr w:type="spellStart"/>
      <w:r w:rsidRPr="00154DF6">
        <w:rPr>
          <w:rFonts w:ascii="Arial" w:hAnsi="Arial" w:cs="Arial"/>
          <w:sz w:val="22"/>
          <w:szCs w:val="22"/>
        </w:rPr>
        <w:t>PAMHoYA</w:t>
      </w:r>
      <w:proofErr w:type="spellEnd"/>
      <w:r w:rsidRPr="00154DF6">
        <w:rPr>
          <w:rFonts w:ascii="Arial" w:hAnsi="Arial" w:cs="Arial"/>
          <w:sz w:val="22"/>
          <w:szCs w:val="22"/>
        </w:rPr>
        <w:t xml:space="preserve"> system.</w:t>
      </w:r>
    </w:p>
    <w:sectPr w:rsidR="00F9767D" w:rsidRPr="00154DF6" w:rsidSect="00154DF6">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8189FB" w14:textId="77777777" w:rsidR="00855B24" w:rsidRPr="00154DF6" w:rsidRDefault="00855B24" w:rsidP="00FC6FEF">
      <w:pPr>
        <w:spacing w:after="0" w:line="240" w:lineRule="auto"/>
      </w:pPr>
      <w:r w:rsidRPr="00154DF6">
        <w:separator/>
      </w:r>
    </w:p>
  </w:endnote>
  <w:endnote w:type="continuationSeparator" w:id="0">
    <w:p w14:paraId="521D2165" w14:textId="77777777" w:rsidR="00855B24" w:rsidRPr="00154DF6" w:rsidRDefault="00855B24" w:rsidP="00FC6FEF">
      <w:pPr>
        <w:spacing w:after="0" w:line="240" w:lineRule="auto"/>
      </w:pPr>
      <w:r w:rsidRPr="00154DF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2745055"/>
      <w:docPartObj>
        <w:docPartGallery w:val="Page Numbers (Bottom of Page)"/>
        <w:docPartUnique/>
      </w:docPartObj>
    </w:sdtPr>
    <w:sdtEndPr/>
    <w:sdtContent>
      <w:p w14:paraId="669346E7" w14:textId="7BFF384E" w:rsidR="00154DF6" w:rsidRPr="00154DF6" w:rsidRDefault="00154DF6">
        <w:pPr>
          <w:pStyle w:val="Footer"/>
          <w:jc w:val="right"/>
        </w:pPr>
        <w:r w:rsidRPr="00154DF6">
          <w:fldChar w:fldCharType="begin"/>
        </w:r>
        <w:r w:rsidRPr="00154DF6">
          <w:instrText xml:space="preserve"> PAGE   \* MERGEFORMAT </w:instrText>
        </w:r>
        <w:r w:rsidRPr="00154DF6">
          <w:fldChar w:fldCharType="separate"/>
        </w:r>
        <w:r w:rsidRPr="00154DF6">
          <w:rPr>
            <w:rPrChange w:id="310" w:author="Augustine Khumalo | SAMRC" w:date="2025-08-27T09:58:00Z" w16du:dateUtc="2025-08-27T07:58:00Z">
              <w:rPr>
                <w:noProof/>
              </w:rPr>
            </w:rPrChange>
          </w:rPr>
          <w:t>2</w:t>
        </w:r>
        <w:r w:rsidRPr="00154DF6">
          <w:rPr>
            <w:rPrChange w:id="311" w:author="Augustine Khumalo | SAMRC" w:date="2025-08-27T09:58:00Z" w16du:dateUtc="2025-08-27T07:58:00Z">
              <w:rPr>
                <w:noProof/>
              </w:rPr>
            </w:rPrChange>
          </w:rPr>
          <w:fldChar w:fldCharType="end"/>
        </w:r>
      </w:p>
    </w:sdtContent>
  </w:sdt>
  <w:p w14:paraId="58752091" w14:textId="25FFEF7D" w:rsidR="00FC6FEF" w:rsidRPr="00154DF6" w:rsidRDefault="00FC6FE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40682213"/>
      <w:docPartObj>
        <w:docPartGallery w:val="Page Numbers (Bottom of Page)"/>
        <w:docPartUnique/>
      </w:docPartObj>
    </w:sdtPr>
    <w:sdtEndPr/>
    <w:sdtContent>
      <w:p w14:paraId="26B88042" w14:textId="6BB83D43" w:rsidR="00154DF6" w:rsidRPr="00154DF6" w:rsidRDefault="00154DF6">
        <w:pPr>
          <w:pStyle w:val="Footer"/>
          <w:jc w:val="right"/>
        </w:pPr>
        <w:r w:rsidRPr="00154DF6">
          <w:fldChar w:fldCharType="begin"/>
        </w:r>
        <w:r w:rsidRPr="00154DF6">
          <w:instrText xml:space="preserve"> PAGE   \* MERGEFORMAT </w:instrText>
        </w:r>
        <w:r w:rsidRPr="00154DF6">
          <w:fldChar w:fldCharType="separate"/>
        </w:r>
        <w:r w:rsidRPr="00154DF6">
          <w:rPr>
            <w:rPrChange w:id="312" w:author="Augustine Khumalo | SAMRC" w:date="2025-08-27T09:58:00Z" w16du:dateUtc="2025-08-27T07:58:00Z">
              <w:rPr>
                <w:noProof/>
              </w:rPr>
            </w:rPrChange>
          </w:rPr>
          <w:t>2</w:t>
        </w:r>
        <w:r w:rsidRPr="00154DF6">
          <w:rPr>
            <w:rPrChange w:id="313" w:author="Augustine Khumalo | SAMRC" w:date="2025-08-27T09:58:00Z" w16du:dateUtc="2025-08-27T07:58:00Z">
              <w:rPr>
                <w:noProof/>
              </w:rPr>
            </w:rPrChange>
          </w:rPr>
          <w:fldChar w:fldCharType="end"/>
        </w:r>
      </w:p>
    </w:sdtContent>
  </w:sdt>
  <w:p w14:paraId="329100AC" w14:textId="77777777" w:rsidR="00154DF6" w:rsidRPr="00154DF6" w:rsidRDefault="00154DF6" w:rsidP="00154DF6">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CD315D" w14:textId="77777777" w:rsidR="00855B24" w:rsidRPr="00154DF6" w:rsidRDefault="00855B24" w:rsidP="00FC6FEF">
      <w:pPr>
        <w:spacing w:after="0" w:line="240" w:lineRule="auto"/>
      </w:pPr>
      <w:r w:rsidRPr="00154DF6">
        <w:separator/>
      </w:r>
    </w:p>
  </w:footnote>
  <w:footnote w:type="continuationSeparator" w:id="0">
    <w:p w14:paraId="6D2CCA41" w14:textId="77777777" w:rsidR="00855B24" w:rsidRPr="00154DF6" w:rsidRDefault="00855B24" w:rsidP="00FC6FEF">
      <w:pPr>
        <w:spacing w:after="0" w:line="240" w:lineRule="auto"/>
      </w:pPr>
      <w:r w:rsidRPr="00154DF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2D3691"/>
    <w:multiLevelType w:val="hybridMultilevel"/>
    <w:tmpl w:val="0B5ACA04"/>
    <w:lvl w:ilvl="0" w:tplc="1C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77F2967"/>
    <w:multiLevelType w:val="multilevel"/>
    <w:tmpl w:val="AE5CABA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180521"/>
    <w:multiLevelType w:val="hybridMultilevel"/>
    <w:tmpl w:val="D5663FF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20545EAB"/>
    <w:multiLevelType w:val="multilevel"/>
    <w:tmpl w:val="468CBD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D11694"/>
    <w:multiLevelType w:val="multilevel"/>
    <w:tmpl w:val="249CD19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color w:val="auto"/>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3FC70482"/>
    <w:multiLevelType w:val="multilevel"/>
    <w:tmpl w:val="5B6A6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64F14FF"/>
    <w:multiLevelType w:val="hybridMultilevel"/>
    <w:tmpl w:val="501817F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48F34B72"/>
    <w:multiLevelType w:val="hybridMultilevel"/>
    <w:tmpl w:val="F70E69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67144751"/>
    <w:multiLevelType w:val="hybridMultilevel"/>
    <w:tmpl w:val="AD02DBF6"/>
    <w:lvl w:ilvl="0" w:tplc="4E3CC08E">
      <w:numFmt w:val="bullet"/>
      <w:lvlText w:val=""/>
      <w:lvlJc w:val="left"/>
      <w:pPr>
        <w:ind w:left="720" w:hanging="360"/>
      </w:pPr>
      <w:rPr>
        <w:rFonts w:ascii="Arial" w:eastAsiaTheme="minorHAnsi" w:hAnsi="Arial" w:cs="Aria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78047A3C"/>
    <w:multiLevelType w:val="multilevel"/>
    <w:tmpl w:val="2F425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80444881">
    <w:abstractNumId w:val="2"/>
  </w:num>
  <w:num w:numId="2" w16cid:durableId="1848791900">
    <w:abstractNumId w:val="5"/>
  </w:num>
  <w:num w:numId="3" w16cid:durableId="471138348">
    <w:abstractNumId w:val="7"/>
  </w:num>
  <w:num w:numId="4" w16cid:durableId="1174804264">
    <w:abstractNumId w:val="3"/>
  </w:num>
  <w:num w:numId="5" w16cid:durableId="1057976232">
    <w:abstractNumId w:val="6"/>
  </w:num>
  <w:num w:numId="6" w16cid:durableId="1052073887">
    <w:abstractNumId w:val="8"/>
  </w:num>
  <w:num w:numId="7" w16cid:durableId="2040739158">
    <w:abstractNumId w:val="9"/>
  </w:num>
  <w:num w:numId="8" w16cid:durableId="2144537185">
    <w:abstractNumId w:val="1"/>
  </w:num>
  <w:num w:numId="9" w16cid:durableId="387268211">
    <w:abstractNumId w:val="0"/>
  </w:num>
  <w:num w:numId="10" w16cid:durableId="2028481920">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ugustine Khumalo | SAMRC">
    <w15:presenceInfo w15:providerId="AD" w15:userId="S::Augustine.Khumalo@mrc.ac.za::51d311b9-ddad-4398-bb23-dd77c6365f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468C"/>
    <w:rsid w:val="00065C32"/>
    <w:rsid w:val="00073D47"/>
    <w:rsid w:val="00081958"/>
    <w:rsid w:val="000B2D47"/>
    <w:rsid w:val="000E3C50"/>
    <w:rsid w:val="000E57E4"/>
    <w:rsid w:val="000F6254"/>
    <w:rsid w:val="00115FD3"/>
    <w:rsid w:val="001409F3"/>
    <w:rsid w:val="00154DF6"/>
    <w:rsid w:val="001C4C76"/>
    <w:rsid w:val="001C7071"/>
    <w:rsid w:val="001D65AE"/>
    <w:rsid w:val="001E2BB3"/>
    <w:rsid w:val="00241D5C"/>
    <w:rsid w:val="00271FF3"/>
    <w:rsid w:val="00295DD8"/>
    <w:rsid w:val="002A3A16"/>
    <w:rsid w:val="002C4FC6"/>
    <w:rsid w:val="002D2D75"/>
    <w:rsid w:val="002E58D8"/>
    <w:rsid w:val="00386B8F"/>
    <w:rsid w:val="003E1FDA"/>
    <w:rsid w:val="0042081E"/>
    <w:rsid w:val="0048725C"/>
    <w:rsid w:val="004A3B9B"/>
    <w:rsid w:val="00521A60"/>
    <w:rsid w:val="00547F22"/>
    <w:rsid w:val="005507A0"/>
    <w:rsid w:val="00582584"/>
    <w:rsid w:val="005A153E"/>
    <w:rsid w:val="005C67BB"/>
    <w:rsid w:val="005D4D44"/>
    <w:rsid w:val="0060686F"/>
    <w:rsid w:val="0071665F"/>
    <w:rsid w:val="00717160"/>
    <w:rsid w:val="00816A28"/>
    <w:rsid w:val="008509D1"/>
    <w:rsid w:val="00855B24"/>
    <w:rsid w:val="009032CD"/>
    <w:rsid w:val="00915331"/>
    <w:rsid w:val="0094468C"/>
    <w:rsid w:val="00A63599"/>
    <w:rsid w:val="00AA26E4"/>
    <w:rsid w:val="00AD3ED0"/>
    <w:rsid w:val="00B12C1D"/>
    <w:rsid w:val="00B13143"/>
    <w:rsid w:val="00B62AE9"/>
    <w:rsid w:val="00B709B3"/>
    <w:rsid w:val="00B7443D"/>
    <w:rsid w:val="00BF4425"/>
    <w:rsid w:val="00C45470"/>
    <w:rsid w:val="00C86772"/>
    <w:rsid w:val="00CA2F96"/>
    <w:rsid w:val="00CE615F"/>
    <w:rsid w:val="00CF1EE2"/>
    <w:rsid w:val="00D07929"/>
    <w:rsid w:val="00DE2A09"/>
    <w:rsid w:val="00DE4D7E"/>
    <w:rsid w:val="00E6617B"/>
    <w:rsid w:val="00E72F63"/>
    <w:rsid w:val="00E83C85"/>
    <w:rsid w:val="00E90672"/>
    <w:rsid w:val="00F946F5"/>
    <w:rsid w:val="00F9767D"/>
    <w:rsid w:val="00FC6FE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B0373BC"/>
  <w15:chartTrackingRefBased/>
  <w15:docId w15:val="{559BF97E-56A4-473F-8C0F-105473227E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Z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2D47"/>
  </w:style>
  <w:style w:type="paragraph" w:styleId="Heading1">
    <w:name w:val="heading 1"/>
    <w:basedOn w:val="Normal"/>
    <w:next w:val="Normal"/>
    <w:link w:val="Heading1Char"/>
    <w:uiPriority w:val="9"/>
    <w:qFormat/>
    <w:rsid w:val="0094468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4468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4468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4468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4468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4468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4468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4468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4468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468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4468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4468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4468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4468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4468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4468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4468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4468C"/>
    <w:rPr>
      <w:rFonts w:eastAsiaTheme="majorEastAsia" w:cstheme="majorBidi"/>
      <w:color w:val="272727" w:themeColor="text1" w:themeTint="D8"/>
    </w:rPr>
  </w:style>
  <w:style w:type="paragraph" w:styleId="Title">
    <w:name w:val="Title"/>
    <w:basedOn w:val="Normal"/>
    <w:next w:val="Normal"/>
    <w:link w:val="TitleChar"/>
    <w:uiPriority w:val="10"/>
    <w:qFormat/>
    <w:rsid w:val="0094468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468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4468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4468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4468C"/>
    <w:pPr>
      <w:spacing w:before="160"/>
      <w:jc w:val="center"/>
    </w:pPr>
    <w:rPr>
      <w:i/>
      <w:iCs/>
      <w:color w:val="404040" w:themeColor="text1" w:themeTint="BF"/>
    </w:rPr>
  </w:style>
  <w:style w:type="character" w:customStyle="1" w:styleId="QuoteChar">
    <w:name w:val="Quote Char"/>
    <w:basedOn w:val="DefaultParagraphFont"/>
    <w:link w:val="Quote"/>
    <w:uiPriority w:val="29"/>
    <w:rsid w:val="0094468C"/>
    <w:rPr>
      <w:i/>
      <w:iCs/>
      <w:color w:val="404040" w:themeColor="text1" w:themeTint="BF"/>
    </w:rPr>
  </w:style>
  <w:style w:type="paragraph" w:styleId="ListParagraph">
    <w:name w:val="List Paragraph"/>
    <w:basedOn w:val="Normal"/>
    <w:uiPriority w:val="34"/>
    <w:qFormat/>
    <w:rsid w:val="0094468C"/>
    <w:pPr>
      <w:ind w:left="720"/>
      <w:contextualSpacing/>
    </w:pPr>
  </w:style>
  <w:style w:type="character" w:styleId="IntenseEmphasis">
    <w:name w:val="Intense Emphasis"/>
    <w:basedOn w:val="DefaultParagraphFont"/>
    <w:uiPriority w:val="21"/>
    <w:qFormat/>
    <w:rsid w:val="0094468C"/>
    <w:rPr>
      <w:i/>
      <w:iCs/>
      <w:color w:val="0F4761" w:themeColor="accent1" w:themeShade="BF"/>
    </w:rPr>
  </w:style>
  <w:style w:type="paragraph" w:styleId="IntenseQuote">
    <w:name w:val="Intense Quote"/>
    <w:basedOn w:val="Normal"/>
    <w:next w:val="Normal"/>
    <w:link w:val="IntenseQuoteChar"/>
    <w:uiPriority w:val="30"/>
    <w:qFormat/>
    <w:rsid w:val="0094468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4468C"/>
    <w:rPr>
      <w:i/>
      <w:iCs/>
      <w:color w:val="0F4761" w:themeColor="accent1" w:themeShade="BF"/>
    </w:rPr>
  </w:style>
  <w:style w:type="character" w:styleId="IntenseReference">
    <w:name w:val="Intense Reference"/>
    <w:basedOn w:val="DefaultParagraphFont"/>
    <w:uiPriority w:val="32"/>
    <w:qFormat/>
    <w:rsid w:val="0094468C"/>
    <w:rPr>
      <w:b/>
      <w:bCs/>
      <w:smallCaps/>
      <w:color w:val="0F4761" w:themeColor="accent1" w:themeShade="BF"/>
      <w:spacing w:val="5"/>
    </w:rPr>
  </w:style>
  <w:style w:type="paragraph" w:styleId="NormalWeb">
    <w:name w:val="Normal (Web)"/>
    <w:basedOn w:val="Normal"/>
    <w:uiPriority w:val="99"/>
    <w:semiHidden/>
    <w:unhideWhenUsed/>
    <w:rsid w:val="00CE615F"/>
    <w:rPr>
      <w:rFonts w:ascii="Times New Roman" w:hAnsi="Times New Roman" w:cs="Times New Roman"/>
    </w:rPr>
  </w:style>
  <w:style w:type="paragraph" w:styleId="Header">
    <w:name w:val="header"/>
    <w:basedOn w:val="Normal"/>
    <w:link w:val="HeaderChar"/>
    <w:uiPriority w:val="99"/>
    <w:unhideWhenUsed/>
    <w:rsid w:val="00FC6FEF"/>
    <w:pPr>
      <w:tabs>
        <w:tab w:val="center" w:pos="4513"/>
        <w:tab w:val="right" w:pos="9026"/>
      </w:tabs>
      <w:spacing w:after="0" w:line="240" w:lineRule="auto"/>
    </w:pPr>
  </w:style>
  <w:style w:type="character" w:customStyle="1" w:styleId="HeaderChar">
    <w:name w:val="Header Char"/>
    <w:basedOn w:val="DefaultParagraphFont"/>
    <w:link w:val="Header"/>
    <w:uiPriority w:val="99"/>
    <w:rsid w:val="00FC6FEF"/>
  </w:style>
  <w:style w:type="paragraph" w:styleId="Footer">
    <w:name w:val="footer"/>
    <w:basedOn w:val="Normal"/>
    <w:link w:val="FooterChar"/>
    <w:uiPriority w:val="99"/>
    <w:unhideWhenUsed/>
    <w:rsid w:val="00FC6FEF"/>
    <w:pPr>
      <w:tabs>
        <w:tab w:val="center" w:pos="4513"/>
        <w:tab w:val="right" w:pos="9026"/>
      </w:tabs>
      <w:spacing w:after="0" w:line="240" w:lineRule="auto"/>
    </w:pPr>
  </w:style>
  <w:style w:type="character" w:customStyle="1" w:styleId="FooterChar">
    <w:name w:val="Footer Char"/>
    <w:basedOn w:val="DefaultParagraphFont"/>
    <w:link w:val="Footer"/>
    <w:uiPriority w:val="99"/>
    <w:rsid w:val="00FC6FEF"/>
  </w:style>
  <w:style w:type="paragraph" w:styleId="NoSpacing">
    <w:name w:val="No Spacing"/>
    <w:link w:val="NoSpacingChar"/>
    <w:uiPriority w:val="1"/>
    <w:qFormat/>
    <w:rsid w:val="008509D1"/>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8509D1"/>
    <w:rPr>
      <w:rFonts w:eastAsiaTheme="minorEastAsia"/>
      <w:kern w:val="0"/>
      <w:sz w:val="22"/>
      <w:szCs w:val="22"/>
      <w:lang w:val="en-US"/>
      <w14:ligatures w14:val="none"/>
    </w:rPr>
  </w:style>
  <w:style w:type="paragraph" w:styleId="TOCHeading">
    <w:name w:val="TOC Heading"/>
    <w:basedOn w:val="Heading1"/>
    <w:next w:val="Normal"/>
    <w:uiPriority w:val="39"/>
    <w:unhideWhenUsed/>
    <w:qFormat/>
    <w:rsid w:val="00F9767D"/>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F9767D"/>
    <w:pPr>
      <w:spacing w:after="100"/>
    </w:pPr>
  </w:style>
  <w:style w:type="paragraph" w:styleId="TOC2">
    <w:name w:val="toc 2"/>
    <w:basedOn w:val="Normal"/>
    <w:next w:val="Normal"/>
    <w:autoRedefine/>
    <w:uiPriority w:val="39"/>
    <w:unhideWhenUsed/>
    <w:rsid w:val="00F9767D"/>
    <w:pPr>
      <w:spacing w:after="100"/>
      <w:ind w:left="240"/>
    </w:pPr>
  </w:style>
  <w:style w:type="character" w:styleId="Hyperlink">
    <w:name w:val="Hyperlink"/>
    <w:basedOn w:val="DefaultParagraphFont"/>
    <w:uiPriority w:val="99"/>
    <w:unhideWhenUsed/>
    <w:rsid w:val="00F9767D"/>
    <w:rPr>
      <w:color w:val="467886" w:themeColor="hyperlink"/>
      <w:u w:val="single"/>
    </w:rPr>
  </w:style>
  <w:style w:type="paragraph" w:styleId="Revision">
    <w:name w:val="Revision"/>
    <w:hidden/>
    <w:uiPriority w:val="99"/>
    <w:semiHidden/>
    <w:rsid w:val="00154DF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emf"/><Relationship Id="rId3" Type="http://schemas.openxmlformats.org/officeDocument/2006/relationships/numbering" Target="numbering.xml"/><Relationship Id="rId21" Type="http://schemas.microsoft.com/office/2011/relationships/people" Target="peop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7.emf"/><Relationship Id="rId2" Type="http://schemas.openxmlformats.org/officeDocument/2006/relationships/customXml" Target="../customXml/item2.xml"/><Relationship Id="rId16" Type="http://schemas.openxmlformats.org/officeDocument/2006/relationships/image" Target="media/image6.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emf"/><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9.em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emf"/><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B33B8130F09A4A28A544832D929AC32D"/>
        <w:category>
          <w:name w:val="General"/>
          <w:gallery w:val="placeholder"/>
        </w:category>
        <w:types>
          <w:type w:val="bbPlcHdr"/>
        </w:types>
        <w:behaviors>
          <w:behavior w:val="content"/>
        </w:behaviors>
        <w:guid w:val="{6D1CB399-4E18-4066-997F-1A61C4A3B372}"/>
      </w:docPartPr>
      <w:docPartBody>
        <w:p w:rsidR="00615348" w:rsidRDefault="00EE21A3" w:rsidP="00EE21A3">
          <w:pPr>
            <w:pStyle w:val="B33B8130F09A4A28A544832D929AC32D"/>
          </w:pPr>
          <w:r>
            <w:rPr>
              <w:rFonts w:asciiTheme="majorHAnsi" w:eastAsiaTheme="majorEastAsia" w:hAnsiTheme="majorHAnsi" w:cstheme="majorBidi"/>
              <w:caps/>
              <w:color w:val="156082" w:themeColor="accent1"/>
              <w:sz w:val="80"/>
              <w:szCs w:val="80"/>
            </w:rPr>
            <w:t>[Document title]</w:t>
          </w:r>
        </w:p>
      </w:docPartBody>
    </w:docPart>
    <w:docPart>
      <w:docPartPr>
        <w:name w:val="C4BEB2C0732844DEAFBCEE8885D4C23F"/>
        <w:category>
          <w:name w:val="General"/>
          <w:gallery w:val="placeholder"/>
        </w:category>
        <w:types>
          <w:type w:val="bbPlcHdr"/>
        </w:types>
        <w:behaviors>
          <w:behavior w:val="content"/>
        </w:behaviors>
        <w:guid w:val="{AACC1A1E-628B-422A-BB3E-890B46BAEE68}"/>
      </w:docPartPr>
      <w:docPartBody>
        <w:p w:rsidR="00615348" w:rsidRDefault="00EE21A3" w:rsidP="00EE21A3">
          <w:pPr>
            <w:pStyle w:val="C4BEB2C0732844DEAFBCEE8885D4C23F"/>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21A3"/>
    <w:rsid w:val="00073D47"/>
    <w:rsid w:val="001C4C76"/>
    <w:rsid w:val="001D65AE"/>
    <w:rsid w:val="00615348"/>
    <w:rsid w:val="006D5ADB"/>
    <w:rsid w:val="00987C09"/>
    <w:rsid w:val="00B12C1D"/>
    <w:rsid w:val="00EE21A3"/>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ZA" w:eastAsia="en-ZA"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33B8130F09A4A28A544832D929AC32D">
    <w:name w:val="B33B8130F09A4A28A544832D929AC32D"/>
    <w:rsid w:val="00EE21A3"/>
  </w:style>
  <w:style w:type="paragraph" w:customStyle="1" w:styleId="C4BEB2C0732844DEAFBCEE8885D4C23F">
    <w:name w:val="C4BEB2C0732844DEAFBCEE8885D4C23F"/>
    <w:rsid w:val="00EE21A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EB71336-3F4B-421C-B8DD-76D350C4E972}">
  <we:reference id="74296acf-ff86-450c-9340-d30ee71775ae" version="1.0.5.0" store="EXCatalog" storeType="EXCatalog"/>
  <we:alternateReferences>
    <we:reference id="WA200001482" version="1.0.5.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2025-08-25T00:00:00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315F269-747A-4EFB-B92E-390756683B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15</Pages>
  <Words>2289</Words>
  <Characters>15482</Characters>
  <Application>Microsoft Office Word</Application>
  <DocSecurity>0</DocSecurity>
  <Lines>297</Lines>
  <Paragraphs>116</Paragraphs>
  <ScaleCrop>false</ScaleCrop>
  <HeadingPairs>
    <vt:vector size="2" baseType="variant">
      <vt:variant>
        <vt:lpstr>Title</vt:lpstr>
      </vt:variant>
      <vt:variant>
        <vt:i4>1</vt:i4>
      </vt:variant>
    </vt:vector>
  </HeadingPairs>
  <TitlesOfParts>
    <vt:vector size="1" baseType="lpstr">
      <vt:lpstr>PAMHoYA PROJECT</vt:lpstr>
    </vt:vector>
  </TitlesOfParts>
  <Company>Version 1.0</Company>
  <LinksUpToDate>false</LinksUpToDate>
  <CharactersWithSpaces>17655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PAMHoYA PROJECT</dc:title>
  <dc:subject>Architecture Design Document</dc:subject>
  <dc:creator>Silas Verkijika</dc:creator>
  <cp:keywords/>
  <dc:description/>
  <cp:lastModifiedBy>Augustine Khumalo | SAMRC</cp:lastModifiedBy>
  <cp:revision>7</cp:revision>
  <dcterms:created xsi:type="dcterms:W3CDTF">2025-08-27T08:44:00Z</dcterms:created>
  <dcterms:modified xsi:type="dcterms:W3CDTF">2025-08-28T07:49:00Z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df099ffc-2400-4574-a276-f5212512fbd3</vt:lpwstr>
  </property>
</Properties>
</file>